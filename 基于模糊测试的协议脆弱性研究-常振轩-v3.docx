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FCF3B11" w14:textId="77777777" w:rsidR="001D6859" w:rsidRDefault="001D6859">
      <w:pPr>
        <w:pStyle w:val="28-"/>
        <w:rPr>
          <w:rFonts w:cs="Times New Roman"/>
        </w:rPr>
      </w:pPr>
    </w:p>
    <w:p w14:paraId="1C19A2BE" w14:textId="77777777" w:rsidR="001D6859" w:rsidRDefault="001D6859">
      <w:pPr>
        <w:pStyle w:val="28-"/>
        <w:rPr>
          <w:rFonts w:cs="Times New Roman"/>
        </w:rPr>
      </w:pPr>
    </w:p>
    <w:p w14:paraId="1E8502E8" w14:textId="77777777" w:rsidR="001D6859" w:rsidRDefault="001D6859">
      <w:pPr>
        <w:pStyle w:val="28-"/>
        <w:rPr>
          <w:rFonts w:cs="Times New Roman"/>
        </w:rPr>
      </w:pPr>
    </w:p>
    <w:p w14:paraId="6FCD3460" w14:textId="77777777" w:rsidR="001D6859" w:rsidRDefault="00000000">
      <w:pPr>
        <w:spacing w:line="300" w:lineRule="auto"/>
        <w:jc w:val="center"/>
        <w:rPr>
          <w:rFonts w:ascii="Times New Roman" w:eastAsia="宋体" w:hAnsi="Times New Roman" w:cs="Times New Roman"/>
          <w:sz w:val="72"/>
          <w:szCs w:val="72"/>
        </w:rPr>
      </w:pPr>
      <w:r>
        <w:rPr>
          <w:rFonts w:ascii="Times New Roman" w:eastAsia="宋体" w:hAnsi="Times New Roman" w:cs="Times New Roman"/>
          <w:noProof/>
        </w:rPr>
        <w:drawing>
          <wp:inline distT="0" distB="0" distL="0" distR="0" wp14:anchorId="6492C7D5" wp14:editId="6E0933BB">
            <wp:extent cx="3552825" cy="702945"/>
            <wp:effectExtent l="0" t="0" r="0" b="190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8"/>
                    <a:stretch>
                      <a:fillRect/>
                    </a:stretch>
                  </pic:blipFill>
                  <pic:spPr>
                    <a:xfrm>
                      <a:off x="0" y="0"/>
                      <a:ext cx="3921483" cy="776571"/>
                    </a:xfrm>
                    <a:prstGeom prst="rect">
                      <a:avLst/>
                    </a:prstGeom>
                  </pic:spPr>
                </pic:pic>
              </a:graphicData>
            </a:graphic>
          </wp:inline>
        </w:drawing>
      </w:r>
    </w:p>
    <w:p w14:paraId="2E5F4CA0" w14:textId="77777777" w:rsidR="001D6859" w:rsidRDefault="00000000">
      <w:pPr>
        <w:pStyle w:val="10-"/>
        <w:rPr>
          <w:rFonts w:ascii="Times New Roman" w:hAnsi="Times New Roman" w:cs="Times New Roman"/>
        </w:rPr>
      </w:pPr>
      <w:r>
        <w:rPr>
          <w:rFonts w:ascii="Times New Roman" w:hAnsi="Times New Roman" w:cs="Times New Roman"/>
        </w:rPr>
        <w:t>本科生毕业设计</w:t>
      </w:r>
      <w:r>
        <w:rPr>
          <w:rFonts w:ascii="Times New Roman" w:hAnsi="Times New Roman" w:cs="Times New Roman"/>
        </w:rPr>
        <w:t>(</w:t>
      </w:r>
      <w:r>
        <w:rPr>
          <w:rFonts w:ascii="Times New Roman" w:hAnsi="Times New Roman" w:cs="Times New Roman"/>
        </w:rPr>
        <w:t>论文</w:t>
      </w:r>
      <w:r>
        <w:rPr>
          <w:rFonts w:ascii="Times New Roman" w:hAnsi="Times New Roman" w:cs="Times New Roman"/>
        </w:rPr>
        <w:t>)</w:t>
      </w:r>
    </w:p>
    <w:p w14:paraId="190B5272" w14:textId="77777777" w:rsidR="001D6859" w:rsidRDefault="001D6859">
      <w:pPr>
        <w:pStyle w:val="28-"/>
        <w:rPr>
          <w:rFonts w:cs="Times New Roman"/>
        </w:rPr>
      </w:pPr>
    </w:p>
    <w:p w14:paraId="62669B5B" w14:textId="77777777" w:rsidR="001D6859" w:rsidRDefault="001D6859">
      <w:pPr>
        <w:pStyle w:val="28-"/>
        <w:rPr>
          <w:rFonts w:cs="Times New Roman"/>
        </w:rPr>
      </w:pPr>
    </w:p>
    <w:p w14:paraId="1562D7E4" w14:textId="77777777" w:rsidR="001D6859" w:rsidRDefault="001D6859">
      <w:pPr>
        <w:pStyle w:val="28-"/>
        <w:rPr>
          <w:rFonts w:cs="Times New Roman"/>
        </w:rPr>
      </w:pPr>
    </w:p>
    <w:p w14:paraId="0C00F38A" w14:textId="77777777" w:rsidR="001D6859" w:rsidRDefault="00000000">
      <w:pPr>
        <w:pStyle w:val="11-"/>
        <w:rPr>
          <w:rFonts w:ascii="Times New Roman" w:eastAsia="宋体" w:hAnsi="Times New Roman"/>
        </w:rPr>
      </w:pPr>
      <w:bookmarkStart w:id="0" w:name="_Toc7368"/>
      <w:r>
        <w:rPr>
          <w:rFonts w:ascii="Times New Roman" w:eastAsia="宋体" w:hAnsi="Times New Roman"/>
        </w:rPr>
        <w:t>基于模糊测试的协议脆弱性研究</w:t>
      </w:r>
      <w:bookmarkEnd w:id="0"/>
    </w:p>
    <w:p w14:paraId="1B8BA0F8" w14:textId="77777777" w:rsidR="001D6859" w:rsidRDefault="00000000">
      <w:pPr>
        <w:pStyle w:val="28-"/>
        <w:jc w:val="center"/>
        <w:rPr>
          <w:rStyle w:val="12-0"/>
        </w:rPr>
      </w:pPr>
      <w:r>
        <w:rPr>
          <w:rStyle w:val="12-0"/>
          <w:rFonts w:hint="eastAsia"/>
        </w:rPr>
        <w:t xml:space="preserve">Research on </w:t>
      </w:r>
      <w:r>
        <w:rPr>
          <w:rStyle w:val="12-0"/>
        </w:rPr>
        <w:t xml:space="preserve">Network </w:t>
      </w:r>
      <w:r>
        <w:rPr>
          <w:rStyle w:val="12-0"/>
          <w:rFonts w:hint="eastAsia"/>
        </w:rPr>
        <w:t xml:space="preserve">Protocol Vulnerability via Fuzz Testing </w:t>
      </w:r>
    </w:p>
    <w:p w14:paraId="56AB0789" w14:textId="77777777" w:rsidR="001D6859" w:rsidRDefault="001D6859">
      <w:pPr>
        <w:pStyle w:val="28-"/>
        <w:rPr>
          <w:rFonts w:cs="Times New Roman"/>
        </w:rPr>
      </w:pPr>
    </w:p>
    <w:p w14:paraId="7A4CEA82" w14:textId="77777777" w:rsidR="001D6859" w:rsidRDefault="001D6859">
      <w:pPr>
        <w:pStyle w:val="28-"/>
        <w:rPr>
          <w:rFonts w:cs="Times New Roman"/>
        </w:rPr>
      </w:pPr>
    </w:p>
    <w:p w14:paraId="73CD71F6" w14:textId="77777777" w:rsidR="001D6859" w:rsidRDefault="001D6859">
      <w:pPr>
        <w:pStyle w:val="28-"/>
        <w:rPr>
          <w:rFonts w:cs="Times New Roman"/>
        </w:rPr>
      </w:pPr>
    </w:p>
    <w:tbl>
      <w:tblPr>
        <w:tblStyle w:val="af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01"/>
        <w:gridCol w:w="4415"/>
      </w:tblGrid>
      <w:tr w:rsidR="001D6859" w14:paraId="10CC6361" w14:textId="77777777">
        <w:trPr>
          <w:trHeight w:val="680"/>
          <w:jc w:val="center"/>
        </w:trPr>
        <w:tc>
          <w:tcPr>
            <w:tcW w:w="2101" w:type="dxa"/>
            <w:vAlign w:val="bottom"/>
          </w:tcPr>
          <w:p w14:paraId="2B99EA92" w14:textId="77777777" w:rsidR="001D6859" w:rsidRDefault="00000000">
            <w:pPr>
              <w:jc w:val="right"/>
              <w:rPr>
                <w:rFonts w:ascii="Times New Roman" w:eastAsia="宋体" w:hAnsi="Times New Roman" w:cs="Times New Roman"/>
                <w:kern w:val="0"/>
                <w:sz w:val="32"/>
                <w:szCs w:val="32"/>
              </w:rPr>
            </w:pPr>
            <w:r>
              <w:rPr>
                <w:rFonts w:ascii="Times New Roman" w:eastAsia="宋体" w:hAnsi="Times New Roman" w:cs="Times New Roman"/>
                <w:kern w:val="0"/>
                <w:sz w:val="32"/>
                <w:szCs w:val="32"/>
              </w:rPr>
              <w:t>学</w:t>
            </w:r>
            <w:r>
              <w:rPr>
                <w:rFonts w:ascii="Times New Roman" w:eastAsia="宋体" w:hAnsi="Times New Roman" w:cs="Times New Roman"/>
                <w:kern w:val="0"/>
                <w:sz w:val="32"/>
                <w:szCs w:val="32"/>
              </w:rPr>
              <w:t xml:space="preserve">    </w:t>
            </w:r>
            <w:r>
              <w:rPr>
                <w:rFonts w:ascii="Times New Roman" w:eastAsia="宋体" w:hAnsi="Times New Roman" w:cs="Times New Roman"/>
                <w:kern w:val="0"/>
                <w:sz w:val="32"/>
                <w:szCs w:val="32"/>
              </w:rPr>
              <w:t>院：</w:t>
            </w:r>
          </w:p>
        </w:tc>
        <w:tc>
          <w:tcPr>
            <w:tcW w:w="4415" w:type="dxa"/>
            <w:tcBorders>
              <w:bottom w:val="single" w:sz="8" w:space="0" w:color="auto"/>
            </w:tcBorders>
            <w:vAlign w:val="bottom"/>
          </w:tcPr>
          <w:p w14:paraId="4AC8B4C9" w14:textId="77777777" w:rsidR="001D6859" w:rsidRDefault="00000000">
            <w:pPr>
              <w:pStyle w:val="13-"/>
              <w:rPr>
                <w:kern w:val="0"/>
              </w:rPr>
            </w:pPr>
            <w:r>
              <w:rPr>
                <w:kern w:val="0"/>
              </w:rPr>
              <w:t>网络空间安全学院</w:t>
            </w:r>
          </w:p>
        </w:tc>
      </w:tr>
      <w:tr w:rsidR="001D6859" w14:paraId="4AFA2D8A" w14:textId="77777777">
        <w:trPr>
          <w:trHeight w:val="680"/>
          <w:jc w:val="center"/>
        </w:trPr>
        <w:tc>
          <w:tcPr>
            <w:tcW w:w="2101" w:type="dxa"/>
            <w:vAlign w:val="bottom"/>
          </w:tcPr>
          <w:p w14:paraId="0C0D4A59" w14:textId="77777777" w:rsidR="001D6859" w:rsidRDefault="00000000">
            <w:pPr>
              <w:jc w:val="right"/>
              <w:rPr>
                <w:rFonts w:ascii="Times New Roman" w:eastAsia="宋体" w:hAnsi="Times New Roman" w:cs="Times New Roman"/>
                <w:kern w:val="0"/>
                <w:sz w:val="32"/>
                <w:szCs w:val="32"/>
              </w:rPr>
            </w:pPr>
            <w:r>
              <w:rPr>
                <w:rFonts w:ascii="Times New Roman" w:eastAsia="宋体" w:hAnsi="Times New Roman" w:cs="Times New Roman"/>
                <w:kern w:val="0"/>
                <w:sz w:val="32"/>
                <w:szCs w:val="32"/>
              </w:rPr>
              <w:t>专</w:t>
            </w:r>
            <w:r>
              <w:rPr>
                <w:rFonts w:ascii="Times New Roman" w:eastAsia="宋体" w:hAnsi="Times New Roman" w:cs="Times New Roman"/>
                <w:kern w:val="0"/>
                <w:sz w:val="32"/>
                <w:szCs w:val="32"/>
              </w:rPr>
              <w:t xml:space="preserve">    </w:t>
            </w:r>
            <w:r>
              <w:rPr>
                <w:rFonts w:ascii="Times New Roman" w:eastAsia="宋体" w:hAnsi="Times New Roman" w:cs="Times New Roman"/>
                <w:kern w:val="0"/>
                <w:sz w:val="32"/>
                <w:szCs w:val="32"/>
              </w:rPr>
              <w:t>业：</w:t>
            </w:r>
          </w:p>
        </w:tc>
        <w:tc>
          <w:tcPr>
            <w:tcW w:w="4415" w:type="dxa"/>
            <w:tcBorders>
              <w:top w:val="single" w:sz="8" w:space="0" w:color="auto"/>
              <w:bottom w:val="single" w:sz="8" w:space="0" w:color="auto"/>
            </w:tcBorders>
            <w:vAlign w:val="bottom"/>
          </w:tcPr>
          <w:p w14:paraId="74E9DE18" w14:textId="77777777" w:rsidR="001D6859" w:rsidRDefault="00000000">
            <w:pPr>
              <w:pStyle w:val="13-"/>
              <w:rPr>
                <w:kern w:val="0"/>
              </w:rPr>
            </w:pPr>
            <w:r>
              <w:rPr>
                <w:kern w:val="0"/>
              </w:rPr>
              <w:t>网络空间安全</w:t>
            </w:r>
          </w:p>
        </w:tc>
      </w:tr>
      <w:tr w:rsidR="001D6859" w14:paraId="2BDA9136" w14:textId="77777777">
        <w:trPr>
          <w:trHeight w:val="680"/>
          <w:jc w:val="center"/>
        </w:trPr>
        <w:tc>
          <w:tcPr>
            <w:tcW w:w="2101" w:type="dxa"/>
            <w:vAlign w:val="bottom"/>
          </w:tcPr>
          <w:p w14:paraId="7AB1D37B" w14:textId="77777777" w:rsidR="001D6859" w:rsidRDefault="00000000">
            <w:pPr>
              <w:jc w:val="right"/>
              <w:rPr>
                <w:rFonts w:ascii="Times New Roman" w:eastAsia="宋体" w:hAnsi="Times New Roman" w:cs="Times New Roman"/>
                <w:kern w:val="0"/>
                <w:sz w:val="32"/>
                <w:szCs w:val="32"/>
              </w:rPr>
            </w:pPr>
            <w:r>
              <w:rPr>
                <w:rFonts w:ascii="Times New Roman" w:eastAsia="宋体" w:hAnsi="Times New Roman" w:cs="Times New Roman"/>
                <w:kern w:val="0"/>
                <w:sz w:val="32"/>
                <w:szCs w:val="32"/>
              </w:rPr>
              <w:t>班</w:t>
            </w:r>
            <w:r>
              <w:rPr>
                <w:rFonts w:ascii="Times New Roman" w:eastAsia="宋体" w:hAnsi="Times New Roman" w:cs="Times New Roman"/>
                <w:kern w:val="0"/>
                <w:sz w:val="32"/>
                <w:szCs w:val="32"/>
              </w:rPr>
              <w:t xml:space="preserve">    </w:t>
            </w:r>
            <w:r>
              <w:rPr>
                <w:rFonts w:ascii="Times New Roman" w:eastAsia="宋体" w:hAnsi="Times New Roman" w:cs="Times New Roman"/>
                <w:kern w:val="0"/>
                <w:sz w:val="32"/>
                <w:szCs w:val="32"/>
              </w:rPr>
              <w:t>级：</w:t>
            </w:r>
          </w:p>
        </w:tc>
        <w:tc>
          <w:tcPr>
            <w:tcW w:w="4415" w:type="dxa"/>
            <w:tcBorders>
              <w:top w:val="single" w:sz="8" w:space="0" w:color="auto"/>
              <w:bottom w:val="single" w:sz="8" w:space="0" w:color="auto"/>
            </w:tcBorders>
            <w:vAlign w:val="bottom"/>
          </w:tcPr>
          <w:p w14:paraId="130B1969" w14:textId="77777777" w:rsidR="001D6859" w:rsidRDefault="00000000">
            <w:pPr>
              <w:pStyle w:val="13-"/>
              <w:rPr>
                <w:kern w:val="0"/>
              </w:rPr>
            </w:pPr>
            <w:r>
              <w:rPr>
                <w:kern w:val="0"/>
              </w:rPr>
              <w:t>12112002</w:t>
            </w:r>
          </w:p>
        </w:tc>
      </w:tr>
      <w:tr w:rsidR="001D6859" w14:paraId="562FACD8" w14:textId="77777777">
        <w:trPr>
          <w:trHeight w:val="680"/>
          <w:jc w:val="center"/>
        </w:trPr>
        <w:tc>
          <w:tcPr>
            <w:tcW w:w="2101" w:type="dxa"/>
            <w:vAlign w:val="bottom"/>
          </w:tcPr>
          <w:p w14:paraId="7B0183B4" w14:textId="77777777" w:rsidR="001D6859" w:rsidRDefault="00000000">
            <w:pPr>
              <w:jc w:val="right"/>
              <w:rPr>
                <w:rFonts w:ascii="Times New Roman" w:eastAsia="宋体" w:hAnsi="Times New Roman" w:cs="Times New Roman"/>
                <w:kern w:val="0"/>
                <w:sz w:val="32"/>
                <w:szCs w:val="32"/>
              </w:rPr>
            </w:pPr>
            <w:r>
              <w:rPr>
                <w:rFonts w:ascii="Times New Roman" w:eastAsia="宋体" w:hAnsi="Times New Roman" w:cs="Times New Roman"/>
                <w:kern w:val="0"/>
                <w:sz w:val="32"/>
                <w:szCs w:val="32"/>
              </w:rPr>
              <w:t>学生姓名：</w:t>
            </w:r>
          </w:p>
        </w:tc>
        <w:tc>
          <w:tcPr>
            <w:tcW w:w="4415" w:type="dxa"/>
            <w:tcBorders>
              <w:top w:val="single" w:sz="8" w:space="0" w:color="auto"/>
              <w:bottom w:val="single" w:sz="8" w:space="0" w:color="auto"/>
            </w:tcBorders>
            <w:vAlign w:val="bottom"/>
          </w:tcPr>
          <w:p w14:paraId="04268E59" w14:textId="77777777" w:rsidR="001D6859" w:rsidRDefault="00000000">
            <w:pPr>
              <w:pStyle w:val="13-"/>
              <w:rPr>
                <w:kern w:val="0"/>
              </w:rPr>
            </w:pPr>
            <w:r>
              <w:rPr>
                <w:kern w:val="0"/>
              </w:rPr>
              <w:t>常振轩</w:t>
            </w:r>
          </w:p>
        </w:tc>
      </w:tr>
      <w:tr w:rsidR="001D6859" w14:paraId="637095FF" w14:textId="77777777">
        <w:trPr>
          <w:trHeight w:val="680"/>
          <w:jc w:val="center"/>
        </w:trPr>
        <w:tc>
          <w:tcPr>
            <w:tcW w:w="2101" w:type="dxa"/>
            <w:vAlign w:val="bottom"/>
          </w:tcPr>
          <w:p w14:paraId="7E06C35D" w14:textId="77777777" w:rsidR="001D6859" w:rsidRDefault="00000000">
            <w:pPr>
              <w:jc w:val="right"/>
              <w:rPr>
                <w:rFonts w:ascii="Times New Roman" w:eastAsia="宋体" w:hAnsi="Times New Roman" w:cs="Times New Roman"/>
                <w:kern w:val="0"/>
                <w:sz w:val="32"/>
                <w:szCs w:val="32"/>
              </w:rPr>
            </w:pPr>
            <w:r>
              <w:rPr>
                <w:rFonts w:ascii="Times New Roman" w:eastAsia="宋体" w:hAnsi="Times New Roman" w:cs="Times New Roman"/>
                <w:kern w:val="0"/>
                <w:sz w:val="32"/>
                <w:szCs w:val="32"/>
              </w:rPr>
              <w:t>学</w:t>
            </w:r>
            <w:r>
              <w:rPr>
                <w:rFonts w:ascii="Times New Roman" w:eastAsia="宋体" w:hAnsi="Times New Roman" w:cs="Times New Roman"/>
                <w:kern w:val="0"/>
                <w:sz w:val="32"/>
                <w:szCs w:val="32"/>
              </w:rPr>
              <w:t xml:space="preserve">    </w:t>
            </w:r>
            <w:r>
              <w:rPr>
                <w:rFonts w:ascii="Times New Roman" w:eastAsia="宋体" w:hAnsi="Times New Roman" w:cs="Times New Roman"/>
                <w:kern w:val="0"/>
                <w:sz w:val="32"/>
                <w:szCs w:val="32"/>
              </w:rPr>
              <w:t>号：</w:t>
            </w:r>
          </w:p>
        </w:tc>
        <w:tc>
          <w:tcPr>
            <w:tcW w:w="4415" w:type="dxa"/>
            <w:tcBorders>
              <w:top w:val="single" w:sz="8" w:space="0" w:color="auto"/>
              <w:bottom w:val="single" w:sz="8" w:space="0" w:color="auto"/>
            </w:tcBorders>
            <w:vAlign w:val="bottom"/>
          </w:tcPr>
          <w:p w14:paraId="6481D260" w14:textId="77777777" w:rsidR="001D6859" w:rsidRDefault="00000000">
            <w:pPr>
              <w:pStyle w:val="13-"/>
              <w:rPr>
                <w:kern w:val="0"/>
              </w:rPr>
            </w:pPr>
            <w:r>
              <w:rPr>
                <w:kern w:val="0"/>
              </w:rPr>
              <w:t>1120202439</w:t>
            </w:r>
          </w:p>
        </w:tc>
      </w:tr>
      <w:tr w:rsidR="001D6859" w14:paraId="6E43BE9C" w14:textId="77777777">
        <w:trPr>
          <w:trHeight w:val="680"/>
          <w:jc w:val="center"/>
        </w:trPr>
        <w:tc>
          <w:tcPr>
            <w:tcW w:w="2101" w:type="dxa"/>
            <w:vAlign w:val="bottom"/>
          </w:tcPr>
          <w:p w14:paraId="713751C4" w14:textId="77777777" w:rsidR="001D6859" w:rsidRDefault="00000000">
            <w:pPr>
              <w:jc w:val="right"/>
              <w:rPr>
                <w:rFonts w:ascii="Times New Roman" w:eastAsia="宋体" w:hAnsi="Times New Roman" w:cs="Times New Roman"/>
                <w:kern w:val="0"/>
                <w:sz w:val="32"/>
                <w:szCs w:val="32"/>
              </w:rPr>
            </w:pPr>
            <w:r>
              <w:rPr>
                <w:rFonts w:ascii="Times New Roman" w:eastAsia="宋体" w:hAnsi="Times New Roman" w:cs="Times New Roman"/>
                <w:kern w:val="0"/>
                <w:sz w:val="32"/>
                <w:szCs w:val="32"/>
              </w:rPr>
              <w:t>指导教师：</w:t>
            </w:r>
          </w:p>
        </w:tc>
        <w:tc>
          <w:tcPr>
            <w:tcW w:w="4415" w:type="dxa"/>
            <w:tcBorders>
              <w:top w:val="single" w:sz="8" w:space="0" w:color="auto"/>
              <w:bottom w:val="single" w:sz="8" w:space="0" w:color="auto"/>
            </w:tcBorders>
            <w:vAlign w:val="bottom"/>
          </w:tcPr>
          <w:p w14:paraId="7248CF40" w14:textId="77777777" w:rsidR="001D6859" w:rsidRDefault="00000000">
            <w:pPr>
              <w:pStyle w:val="13-"/>
              <w:rPr>
                <w:kern w:val="0"/>
              </w:rPr>
            </w:pPr>
            <w:r>
              <w:rPr>
                <w:kern w:val="0"/>
              </w:rPr>
              <w:t>谭毓安</w:t>
            </w:r>
          </w:p>
        </w:tc>
      </w:tr>
    </w:tbl>
    <w:p w14:paraId="37F46A52" w14:textId="77777777" w:rsidR="001D6859" w:rsidRDefault="001D6859">
      <w:pPr>
        <w:pStyle w:val="28-"/>
        <w:rPr>
          <w:rFonts w:cs="Times New Roman"/>
        </w:rPr>
      </w:pPr>
    </w:p>
    <w:p w14:paraId="369FAB2C" w14:textId="77777777" w:rsidR="001D6859" w:rsidRDefault="001D6859">
      <w:pPr>
        <w:pStyle w:val="28-"/>
        <w:rPr>
          <w:rFonts w:cs="Times New Roman"/>
        </w:rPr>
      </w:pPr>
    </w:p>
    <w:p w14:paraId="26769998" w14:textId="77777777" w:rsidR="001D6859" w:rsidRDefault="001D6859">
      <w:pPr>
        <w:pStyle w:val="28-"/>
        <w:rPr>
          <w:rFonts w:cs="Times New Roman"/>
        </w:rPr>
      </w:pPr>
    </w:p>
    <w:p w14:paraId="2EEF1132" w14:textId="77777777" w:rsidR="001D6859" w:rsidRDefault="001D6859">
      <w:pPr>
        <w:pStyle w:val="28-"/>
        <w:rPr>
          <w:rFonts w:cs="Times New Roman"/>
        </w:rPr>
      </w:pPr>
    </w:p>
    <w:p w14:paraId="24736EC0" w14:textId="77777777" w:rsidR="001D6859" w:rsidRDefault="00000000">
      <w:pPr>
        <w:pStyle w:val="14-"/>
        <w:rPr>
          <w:rFonts w:ascii="Times New Roman" w:hAnsi="Times New Roman"/>
        </w:rPr>
      </w:pPr>
      <w:r>
        <w:rPr>
          <w:rFonts w:ascii="Times New Roman" w:hAnsi="Times New Roman"/>
        </w:rPr>
        <w:t>2024</w:t>
      </w:r>
      <w:r>
        <w:rPr>
          <w:rFonts w:ascii="Times New Roman" w:hAnsi="Times New Roman"/>
        </w:rPr>
        <w:t>年</w:t>
      </w:r>
      <w:r>
        <w:rPr>
          <w:rFonts w:ascii="Times New Roman" w:hAnsi="Times New Roman"/>
        </w:rPr>
        <w:t>5</w:t>
      </w:r>
      <w:r>
        <w:rPr>
          <w:rFonts w:ascii="Times New Roman" w:hAnsi="Times New Roman"/>
        </w:rPr>
        <w:t>月</w:t>
      </w:r>
      <w:r>
        <w:rPr>
          <w:rFonts w:ascii="Times New Roman" w:hAnsi="Times New Roman"/>
        </w:rPr>
        <w:t>1</w:t>
      </w:r>
      <w:r>
        <w:rPr>
          <w:rFonts w:ascii="Times New Roman" w:hAnsi="Times New Roman" w:hint="eastAsia"/>
        </w:rPr>
        <w:t>8</w:t>
      </w:r>
      <w:r>
        <w:rPr>
          <w:rFonts w:ascii="Times New Roman" w:hAnsi="Times New Roman"/>
        </w:rPr>
        <w:t>日</w:t>
      </w:r>
    </w:p>
    <w:p w14:paraId="7B6C8F71" w14:textId="77777777" w:rsidR="001D6859" w:rsidRDefault="001D6859">
      <w:pPr>
        <w:rPr>
          <w:rFonts w:ascii="Times New Roman" w:eastAsia="宋体" w:hAnsi="Times New Roman" w:cs="Times New Roman"/>
        </w:rPr>
        <w:sectPr w:rsidR="001D6859">
          <w:headerReference w:type="default" r:id="rId9"/>
          <w:footerReference w:type="default" r:id="rId10"/>
          <w:pgSz w:w="11906" w:h="16838"/>
          <w:pgMar w:top="1985" w:right="1474" w:bottom="1474" w:left="1701" w:header="1361" w:footer="1134" w:gutter="0"/>
          <w:pgNumType w:start="1"/>
          <w:cols w:space="425"/>
          <w:titlePg/>
          <w:docGrid w:type="lines" w:linePitch="312"/>
        </w:sectPr>
      </w:pPr>
    </w:p>
    <w:p w14:paraId="0EC7DE23" w14:textId="77777777" w:rsidR="001D6859" w:rsidRDefault="00000000">
      <w:pPr>
        <w:pStyle w:val="15-"/>
        <w:rPr>
          <w:rFonts w:ascii="Times New Roman" w:eastAsia="宋体"/>
        </w:rPr>
      </w:pPr>
      <w:bookmarkStart w:id="1" w:name="_Toc24847"/>
      <w:r>
        <w:rPr>
          <w:rFonts w:ascii="Times New Roman" w:eastAsia="宋体"/>
        </w:rPr>
        <w:lastRenderedPageBreak/>
        <w:t>原创性声明</w:t>
      </w:r>
      <w:bookmarkEnd w:id="1"/>
    </w:p>
    <w:p w14:paraId="24A19066" w14:textId="77777777" w:rsidR="001D6859" w:rsidRDefault="00000000">
      <w:pPr>
        <w:pStyle w:val="17-"/>
        <w:ind w:firstLine="600"/>
        <w:rPr>
          <w:rFonts w:ascii="Times New Roman" w:hAnsi="Times New Roman" w:cs="Times New Roman"/>
        </w:rPr>
      </w:pPr>
      <w:r>
        <w:rPr>
          <w:rFonts w:ascii="Times New Roman" w:hAnsi="Times New Roman" w:cs="Times New Roman"/>
        </w:rPr>
        <w:t>本人郑重声明：所呈交的毕业设计（论文），是本人在指导老师的指导下独立进行研究所取得的成果。除文中已经注明引用的内容外，本文不包含任何其他个人或集体已经发表或撰写过的研究成果。对本文的研究做出重要贡献的个人和集体，均已在文中以明确方式标明。</w:t>
      </w:r>
    </w:p>
    <w:p w14:paraId="652D6EEC" w14:textId="77777777" w:rsidR="001D6859" w:rsidRDefault="00000000">
      <w:pPr>
        <w:pStyle w:val="17-"/>
        <w:ind w:firstLine="600"/>
        <w:rPr>
          <w:rFonts w:ascii="Times New Roman" w:hAnsi="Times New Roman" w:cs="Times New Roman"/>
        </w:rPr>
      </w:pPr>
      <w:r>
        <w:rPr>
          <w:rFonts w:ascii="Times New Roman" w:hAnsi="Times New Roman" w:cs="Times New Roman"/>
        </w:rPr>
        <w:t>特此申明。</w:t>
      </w:r>
    </w:p>
    <w:p w14:paraId="1B0533B8" w14:textId="77777777" w:rsidR="001D6859" w:rsidRDefault="001D6859">
      <w:pPr>
        <w:pStyle w:val="17-"/>
        <w:ind w:firstLine="600"/>
        <w:rPr>
          <w:rFonts w:ascii="Times New Roman" w:hAnsi="Times New Roman" w:cs="Times New Roman"/>
          <w:szCs w:val="30"/>
        </w:rPr>
      </w:pPr>
    </w:p>
    <w:p w14:paraId="319DE778" w14:textId="77777777" w:rsidR="001D6859" w:rsidRDefault="001D6859">
      <w:pPr>
        <w:pStyle w:val="17-"/>
        <w:ind w:firstLine="600"/>
        <w:rPr>
          <w:rFonts w:ascii="Times New Roman" w:hAnsi="Times New Roman" w:cs="Times New Roman"/>
          <w:szCs w:val="30"/>
        </w:rPr>
      </w:pPr>
    </w:p>
    <w:p w14:paraId="11C5C754" w14:textId="77777777" w:rsidR="001D6859" w:rsidRDefault="00000000">
      <w:pPr>
        <w:pStyle w:val="16-"/>
        <w:rPr>
          <w:rFonts w:ascii="Times New Roman" w:hAnsi="Times New Roman" w:cs="Times New Roman"/>
        </w:rPr>
      </w:pPr>
      <w:r>
        <w:rPr>
          <w:rFonts w:ascii="Times New Roman" w:hAnsi="Times New Roman" w:cs="Times New Roman"/>
        </w:rPr>
        <w:t>本人签名：</w:t>
      </w:r>
      <w:r>
        <w:rPr>
          <w:rFonts w:ascii="Times New Roman" w:hAnsi="Times New Roman" w:cs="Times New Roman"/>
        </w:rPr>
        <w:t xml:space="preserve">               </w:t>
      </w:r>
      <w:r>
        <w:rPr>
          <w:rFonts w:ascii="Times New Roman" w:hAnsi="Times New Roman" w:cs="Times New Roman"/>
        </w:rPr>
        <w:t>日</w:t>
      </w:r>
      <w:r>
        <w:rPr>
          <w:rFonts w:ascii="Times New Roman" w:hAnsi="Times New Roman" w:cs="Times New Roman"/>
        </w:rPr>
        <w:t xml:space="preserve"> </w:t>
      </w:r>
      <w:r>
        <w:rPr>
          <w:rFonts w:ascii="Times New Roman" w:hAnsi="Times New Roman" w:cs="Times New Roman"/>
        </w:rPr>
        <w:t>期：</w:t>
      </w:r>
      <w:r>
        <w:rPr>
          <w:rFonts w:ascii="Times New Roman" w:hAnsi="Times New Roman" w:cs="Times New Roman"/>
        </w:rPr>
        <w:t xml:space="preserve">     </w:t>
      </w:r>
      <w:r>
        <w:rPr>
          <w:rFonts w:ascii="Times New Roman" w:hAnsi="Times New Roman" w:cs="Times New Roman"/>
        </w:rPr>
        <w:t>年</w:t>
      </w:r>
      <w:r>
        <w:rPr>
          <w:rFonts w:ascii="Times New Roman" w:hAnsi="Times New Roman" w:cs="Times New Roman"/>
        </w:rPr>
        <w:t xml:space="preserve">   </w:t>
      </w:r>
      <w:r>
        <w:rPr>
          <w:rFonts w:ascii="Times New Roman" w:hAnsi="Times New Roman" w:cs="Times New Roman"/>
        </w:rPr>
        <w:t>月</w:t>
      </w:r>
      <w:r>
        <w:rPr>
          <w:rFonts w:ascii="Times New Roman" w:hAnsi="Times New Roman" w:cs="Times New Roman"/>
        </w:rPr>
        <w:t xml:space="preserve">   </w:t>
      </w:r>
      <w:r>
        <w:rPr>
          <w:rFonts w:ascii="Times New Roman" w:hAnsi="Times New Roman" w:cs="Times New Roman"/>
        </w:rPr>
        <w:t>日</w:t>
      </w:r>
    </w:p>
    <w:p w14:paraId="6B7CA819" w14:textId="77777777" w:rsidR="001D6859" w:rsidRDefault="001D6859">
      <w:pPr>
        <w:pStyle w:val="17-"/>
        <w:ind w:firstLine="420"/>
        <w:rPr>
          <w:rFonts w:ascii="Times New Roman" w:hAnsi="Times New Roman" w:cs="Times New Roman"/>
          <w:sz w:val="21"/>
          <w:szCs w:val="21"/>
        </w:rPr>
      </w:pPr>
    </w:p>
    <w:p w14:paraId="2849A4F8" w14:textId="77777777" w:rsidR="001D6859" w:rsidRDefault="001D6859">
      <w:pPr>
        <w:pStyle w:val="17-"/>
        <w:ind w:firstLine="420"/>
        <w:rPr>
          <w:rFonts w:ascii="Times New Roman" w:hAnsi="Times New Roman" w:cs="Times New Roman"/>
          <w:sz w:val="21"/>
          <w:szCs w:val="21"/>
        </w:rPr>
      </w:pPr>
    </w:p>
    <w:p w14:paraId="2C4A8880" w14:textId="77777777" w:rsidR="001D6859" w:rsidRDefault="00000000">
      <w:pPr>
        <w:pStyle w:val="15-"/>
        <w:rPr>
          <w:rFonts w:ascii="Times New Roman" w:eastAsia="宋体"/>
        </w:rPr>
      </w:pPr>
      <w:bookmarkStart w:id="2" w:name="_Toc32005"/>
      <w:r>
        <w:rPr>
          <w:rFonts w:ascii="Times New Roman" w:eastAsia="宋体"/>
        </w:rPr>
        <w:t>关于使用授权的声明</w:t>
      </w:r>
      <w:bookmarkEnd w:id="2"/>
    </w:p>
    <w:p w14:paraId="42635823" w14:textId="77777777" w:rsidR="001D6859" w:rsidRDefault="00000000">
      <w:pPr>
        <w:pStyle w:val="17-"/>
        <w:ind w:firstLine="600"/>
        <w:rPr>
          <w:rFonts w:ascii="Times New Roman" w:hAnsi="Times New Roman" w:cs="Times New Roman"/>
        </w:rPr>
      </w:pPr>
      <w:r>
        <w:rPr>
          <w:rFonts w:ascii="Times New Roman" w:hAnsi="Times New Roman" w:cs="Times New Roman"/>
        </w:rPr>
        <w:t>本人完全了解北京理工大学有关保管、使用毕业设计（论文）的规定，其中包括：</w:t>
      </w:r>
      <w:r>
        <w:rPr>
          <w:rFonts w:ascii="Times New Roman" w:hAnsi="Times New Roman" w:hint="eastAsia"/>
        </w:rPr>
        <w:t>①</w:t>
      </w:r>
      <w:r>
        <w:rPr>
          <w:rFonts w:ascii="Times New Roman" w:hAnsi="Times New Roman" w:cs="Times New Roman"/>
        </w:rPr>
        <w:t>学校有权保管、并向有关部门送交本毕业设计（论文）的原件与复印件；</w:t>
      </w:r>
      <w:r>
        <w:rPr>
          <w:rFonts w:ascii="Times New Roman" w:hAnsi="Times New Roman" w:hint="eastAsia"/>
        </w:rPr>
        <w:t>②</w:t>
      </w:r>
      <w:r>
        <w:rPr>
          <w:rFonts w:ascii="Times New Roman" w:hAnsi="Times New Roman" w:cs="Times New Roman"/>
        </w:rPr>
        <w:t>学校可以采用影印、缩印或其它复制手段复制并保存本毕业设计（论文）；</w:t>
      </w:r>
      <w:r>
        <w:rPr>
          <w:rFonts w:ascii="Times New Roman" w:hAnsi="Times New Roman" w:hint="eastAsia"/>
        </w:rPr>
        <w:t>③</w:t>
      </w:r>
      <w:r>
        <w:rPr>
          <w:rFonts w:ascii="Times New Roman" w:hAnsi="Times New Roman" w:cs="Times New Roman"/>
        </w:rPr>
        <w:t>学校可允许本毕业设计（论文）被查阅或借阅；</w:t>
      </w:r>
      <w:r>
        <w:rPr>
          <w:rFonts w:ascii="Times New Roman" w:hAnsi="Times New Roman" w:hint="eastAsia"/>
        </w:rPr>
        <w:t>④</w:t>
      </w:r>
      <w:r>
        <w:rPr>
          <w:rFonts w:ascii="Times New Roman" w:hAnsi="Times New Roman" w:cs="Times New Roman"/>
        </w:rPr>
        <w:t>学校可以学术交流为目的</w:t>
      </w:r>
      <w:r>
        <w:rPr>
          <w:rFonts w:ascii="Times New Roman" w:hAnsi="Times New Roman" w:cs="Times New Roman"/>
        </w:rPr>
        <w:t>,</w:t>
      </w:r>
      <w:r>
        <w:rPr>
          <w:rFonts w:ascii="Times New Roman" w:hAnsi="Times New Roman" w:cs="Times New Roman"/>
        </w:rPr>
        <w:t>复制赠送和交换本毕业设计（论文）；</w:t>
      </w:r>
      <w:r>
        <w:rPr>
          <w:rFonts w:ascii="Times New Roman" w:hAnsi="Times New Roman" w:hint="eastAsia"/>
        </w:rPr>
        <w:t>⑤</w:t>
      </w:r>
      <w:r>
        <w:rPr>
          <w:rFonts w:ascii="Times New Roman" w:hAnsi="Times New Roman" w:cs="Times New Roman"/>
        </w:rPr>
        <w:t>学校可以公布本毕业设计（论文）的全部或部分内容。</w:t>
      </w:r>
    </w:p>
    <w:p w14:paraId="7839150C" w14:textId="77777777" w:rsidR="001D6859" w:rsidRDefault="001D6859">
      <w:pPr>
        <w:pStyle w:val="17-"/>
        <w:ind w:firstLine="600"/>
        <w:rPr>
          <w:rFonts w:ascii="Times New Roman" w:hAnsi="Times New Roman" w:cs="Times New Roman"/>
          <w:szCs w:val="30"/>
        </w:rPr>
      </w:pPr>
    </w:p>
    <w:p w14:paraId="40E96180" w14:textId="77777777" w:rsidR="001D6859" w:rsidRDefault="00000000">
      <w:pPr>
        <w:pStyle w:val="16-"/>
        <w:rPr>
          <w:rFonts w:ascii="Times New Roman" w:hAnsi="Times New Roman" w:cs="Times New Roman"/>
        </w:rPr>
      </w:pPr>
      <w:r>
        <w:rPr>
          <w:rFonts w:ascii="Times New Roman" w:hAnsi="Times New Roman" w:cs="Times New Roman"/>
        </w:rPr>
        <w:t>本人签名：</w:t>
      </w:r>
      <w:r>
        <w:rPr>
          <w:rFonts w:ascii="Times New Roman" w:hAnsi="Times New Roman" w:cs="Times New Roman"/>
        </w:rPr>
        <w:t xml:space="preserve">               </w:t>
      </w:r>
      <w:r>
        <w:rPr>
          <w:rFonts w:ascii="Times New Roman" w:hAnsi="Times New Roman" w:cs="Times New Roman"/>
        </w:rPr>
        <w:t>日</w:t>
      </w:r>
      <w:r>
        <w:rPr>
          <w:rFonts w:ascii="Times New Roman" w:hAnsi="Times New Roman" w:cs="Times New Roman"/>
        </w:rPr>
        <w:t xml:space="preserve"> </w:t>
      </w:r>
      <w:r>
        <w:rPr>
          <w:rFonts w:ascii="Times New Roman" w:hAnsi="Times New Roman" w:cs="Times New Roman"/>
        </w:rPr>
        <w:t>期：</w:t>
      </w:r>
      <w:r>
        <w:rPr>
          <w:rFonts w:ascii="Times New Roman" w:hAnsi="Times New Roman" w:cs="Times New Roman"/>
        </w:rPr>
        <w:t xml:space="preserve">     </w:t>
      </w:r>
      <w:r>
        <w:rPr>
          <w:rFonts w:ascii="Times New Roman" w:hAnsi="Times New Roman" w:cs="Times New Roman"/>
        </w:rPr>
        <w:t>年</w:t>
      </w:r>
      <w:r>
        <w:rPr>
          <w:rFonts w:ascii="Times New Roman" w:hAnsi="Times New Roman" w:cs="Times New Roman"/>
        </w:rPr>
        <w:t xml:space="preserve">   </w:t>
      </w:r>
      <w:r>
        <w:rPr>
          <w:rFonts w:ascii="Times New Roman" w:hAnsi="Times New Roman" w:cs="Times New Roman"/>
        </w:rPr>
        <w:t>月</w:t>
      </w:r>
      <w:r>
        <w:rPr>
          <w:rFonts w:ascii="Times New Roman" w:hAnsi="Times New Roman" w:cs="Times New Roman"/>
        </w:rPr>
        <w:t xml:space="preserve">   </w:t>
      </w:r>
      <w:r>
        <w:rPr>
          <w:rFonts w:ascii="Times New Roman" w:hAnsi="Times New Roman" w:cs="Times New Roman"/>
        </w:rPr>
        <w:t>日</w:t>
      </w:r>
    </w:p>
    <w:p w14:paraId="544E33F4" w14:textId="77777777" w:rsidR="001D6859" w:rsidRDefault="00000000">
      <w:pPr>
        <w:pStyle w:val="16-"/>
        <w:rPr>
          <w:rFonts w:ascii="Times New Roman" w:hAnsi="Times New Roman" w:cs="Times New Roman"/>
        </w:rPr>
        <w:sectPr w:rsidR="001D6859">
          <w:pgSz w:w="11906" w:h="16838"/>
          <w:pgMar w:top="1985" w:right="1474" w:bottom="1474" w:left="1701" w:header="1361" w:footer="1134" w:gutter="0"/>
          <w:cols w:space="425"/>
          <w:docGrid w:type="lines" w:linePitch="312"/>
        </w:sectPr>
      </w:pPr>
      <w:r>
        <w:rPr>
          <w:rFonts w:ascii="Times New Roman" w:hAnsi="Times New Roman" w:cs="Times New Roman"/>
        </w:rPr>
        <w:t>指导老师签名：</w:t>
      </w:r>
      <w:r>
        <w:rPr>
          <w:rFonts w:ascii="Times New Roman" w:hAnsi="Times New Roman" w:cs="Times New Roman"/>
        </w:rPr>
        <w:t xml:space="preserve">               </w:t>
      </w:r>
      <w:r>
        <w:rPr>
          <w:rFonts w:ascii="Times New Roman" w:hAnsi="Times New Roman" w:cs="Times New Roman"/>
        </w:rPr>
        <w:t>日</w:t>
      </w:r>
      <w:r>
        <w:rPr>
          <w:rFonts w:ascii="Times New Roman" w:hAnsi="Times New Roman" w:cs="Times New Roman"/>
        </w:rPr>
        <w:t xml:space="preserve"> </w:t>
      </w:r>
      <w:r>
        <w:rPr>
          <w:rFonts w:ascii="Times New Roman" w:hAnsi="Times New Roman" w:cs="Times New Roman"/>
        </w:rPr>
        <w:t>期：</w:t>
      </w:r>
      <w:r>
        <w:rPr>
          <w:rFonts w:ascii="Times New Roman" w:hAnsi="Times New Roman" w:cs="Times New Roman"/>
        </w:rPr>
        <w:t xml:space="preserve">     </w:t>
      </w:r>
      <w:r>
        <w:rPr>
          <w:rFonts w:ascii="Times New Roman" w:hAnsi="Times New Roman" w:cs="Times New Roman"/>
        </w:rPr>
        <w:t>年</w:t>
      </w:r>
      <w:r>
        <w:rPr>
          <w:rFonts w:ascii="Times New Roman" w:hAnsi="Times New Roman" w:cs="Times New Roman"/>
        </w:rPr>
        <w:t xml:space="preserve">   </w:t>
      </w:r>
      <w:r>
        <w:rPr>
          <w:rFonts w:ascii="Times New Roman" w:hAnsi="Times New Roman" w:cs="Times New Roman"/>
        </w:rPr>
        <w:t>月</w:t>
      </w:r>
      <w:r>
        <w:rPr>
          <w:rFonts w:ascii="Times New Roman" w:hAnsi="Times New Roman" w:cs="Times New Roman"/>
        </w:rPr>
        <w:t xml:space="preserve">   </w:t>
      </w:r>
      <w:r>
        <w:rPr>
          <w:rFonts w:ascii="Times New Roman" w:hAnsi="Times New Roman" w:cs="Times New Roman"/>
        </w:rPr>
        <w:t>日</w:t>
      </w:r>
    </w:p>
    <w:p w14:paraId="572C0A48" w14:textId="77777777" w:rsidR="001D6859" w:rsidRDefault="00000000">
      <w:pPr>
        <w:pStyle w:val="18-"/>
        <w:rPr>
          <w:rFonts w:ascii="Times New Roman" w:eastAsia="宋体"/>
        </w:rPr>
      </w:pPr>
      <w:bookmarkStart w:id="3" w:name="_Toc15216"/>
      <w:r>
        <w:rPr>
          <w:rFonts w:ascii="Times New Roman" w:eastAsia="宋体"/>
        </w:rPr>
        <w:lastRenderedPageBreak/>
        <w:t>基于模糊测试的协议脆弱性研究</w:t>
      </w:r>
      <w:bookmarkEnd w:id="3"/>
    </w:p>
    <w:p w14:paraId="4F93428C" w14:textId="77777777" w:rsidR="001D6859" w:rsidRDefault="00000000">
      <w:pPr>
        <w:spacing w:beforeLines="100" w:before="312" w:afterLines="100" w:after="312"/>
        <w:jc w:val="center"/>
        <w:outlineLvl w:val="0"/>
        <w:rPr>
          <w:rFonts w:ascii="黑体" w:eastAsia="黑体" w:hAnsi="黑体" w:cs="黑体"/>
          <w:sz w:val="32"/>
          <w:szCs w:val="32"/>
        </w:rPr>
      </w:pPr>
      <w:bookmarkStart w:id="4" w:name="_Toc8720747"/>
      <w:bookmarkStart w:id="5" w:name="_Toc94"/>
      <w:bookmarkStart w:id="6" w:name="_Toc8193"/>
      <w:r>
        <w:rPr>
          <w:rFonts w:ascii="黑体" w:eastAsia="黑体" w:hAnsi="黑体" w:cs="黑体" w:hint="eastAsia"/>
          <w:sz w:val="32"/>
          <w:szCs w:val="32"/>
        </w:rPr>
        <w:t>摘　要</w:t>
      </w:r>
      <w:bookmarkEnd w:id="4"/>
      <w:bookmarkEnd w:id="5"/>
      <w:bookmarkEnd w:id="6"/>
    </w:p>
    <w:p w14:paraId="5F6CDF42" w14:textId="77777777" w:rsidR="001D6859" w:rsidRDefault="00000000">
      <w:pPr>
        <w:pStyle w:val="01-"/>
        <w:ind w:firstLine="480"/>
      </w:pPr>
      <w:r>
        <w:t>固件</w:t>
      </w:r>
      <w:r>
        <w:rPr>
          <w:rFonts w:hint="eastAsia"/>
        </w:rPr>
        <w:t>是各种数字设备的核心控制软件，</w:t>
      </w:r>
      <w:r>
        <w:t>面临着日益严峻的安全问题。模糊测试已经被证明是一项十分有用的自动化测试和漏洞挖掘技术。由于固件程序</w:t>
      </w:r>
      <w:r>
        <w:rPr>
          <w:rFonts w:hint="eastAsia"/>
        </w:rPr>
        <w:t>往往需要</w:t>
      </w:r>
      <w:r>
        <w:t>特殊的执行环境，传统的模糊测试技术难以直接应用于固件程序。目前尚未出现</w:t>
      </w:r>
      <w:r>
        <w:rPr>
          <w:rFonts w:hint="eastAsia"/>
        </w:rPr>
        <w:t>有效</w:t>
      </w:r>
      <w:r>
        <w:t>的针对固件内</w:t>
      </w:r>
      <w:r>
        <w:rPr>
          <w:rFonts w:hint="eastAsia"/>
        </w:rPr>
        <w:t>的网络协议应用程序</w:t>
      </w:r>
      <w:r>
        <w:t>进行灰盒模糊测试的方法和工具。</w:t>
      </w:r>
    </w:p>
    <w:p w14:paraId="6EBDBE1E" w14:textId="77777777" w:rsidR="001D6859" w:rsidRDefault="00000000">
      <w:pPr>
        <w:pStyle w:val="01-"/>
        <w:ind w:firstLine="480"/>
      </w:pPr>
      <w:r>
        <w:t>本文从模糊测试的角度对协议脆弱性进行研究，</w:t>
      </w:r>
      <w:r>
        <w:rPr>
          <w:rFonts w:hint="eastAsia"/>
        </w:rPr>
        <w:t>提出一种基于</w:t>
      </w:r>
      <w:r>
        <w:t>QEMU</w:t>
      </w:r>
      <w:r>
        <w:rPr>
          <w:rFonts w:hint="eastAsia"/>
        </w:rPr>
        <w:t>插件进行系统级灰盒模糊测试的方法。该方法分为两部分，一是</w:t>
      </w:r>
      <w:r>
        <w:t>利用</w:t>
      </w:r>
      <w:r>
        <w:t>QEMU</w:t>
      </w:r>
      <w:r>
        <w:t>插件监测客户机系统内的系统调用，通过页目录地址识别目标测试进程，进而</w:t>
      </w:r>
      <w:r>
        <w:rPr>
          <w:rFonts w:hint="eastAsia"/>
        </w:rPr>
        <w:t>获取在灰盒模糊测试中用于指导变异的</w:t>
      </w:r>
      <w:r>
        <w:t>目标测试进程代码执行信息</w:t>
      </w:r>
      <w:r>
        <w:rPr>
          <w:rFonts w:hint="eastAsia"/>
        </w:rPr>
        <w:t>。二是</w:t>
      </w:r>
      <w:r>
        <w:t>利用网络请求</w:t>
      </w:r>
      <w:r>
        <w:rPr>
          <w:rFonts w:hint="eastAsia"/>
        </w:rPr>
        <w:t>对</w:t>
      </w:r>
      <w:r>
        <w:t>目标测试进程</w:t>
      </w:r>
      <w:r>
        <w:rPr>
          <w:rFonts w:hint="eastAsia"/>
        </w:rPr>
        <w:t>的</w:t>
      </w:r>
      <w:r>
        <w:t>状态</w:t>
      </w:r>
      <w:r>
        <w:rPr>
          <w:rFonts w:hint="eastAsia"/>
        </w:rPr>
        <w:t>进行</w:t>
      </w:r>
      <w:r>
        <w:t>探测和控制</w:t>
      </w:r>
      <w:r>
        <w:rPr>
          <w:rFonts w:hint="eastAsia"/>
        </w:rPr>
        <w:t>。该方法</w:t>
      </w:r>
      <w:r>
        <w:t>为</w:t>
      </w:r>
      <w:r>
        <w:rPr>
          <w:rFonts w:hint="eastAsia"/>
        </w:rPr>
        <w:t>实现以</w:t>
      </w:r>
      <w:r>
        <w:t>固件内网络应用</w:t>
      </w:r>
      <w:r>
        <w:rPr>
          <w:rFonts w:hint="eastAsia"/>
        </w:rPr>
        <w:t>为目标</w:t>
      </w:r>
      <w:r>
        <w:t>的灰盒模糊测试提供了基础。</w:t>
      </w:r>
    </w:p>
    <w:p w14:paraId="00336842" w14:textId="77777777" w:rsidR="001D6859" w:rsidRDefault="00000000">
      <w:pPr>
        <w:pStyle w:val="01-"/>
        <w:ind w:firstLine="480"/>
        <w:rPr>
          <w:ins w:id="7" w:author="谭毓安" w:date="2024-05-15T18:06:00Z"/>
        </w:rPr>
      </w:pPr>
      <w:r>
        <w:t>基于上述</w:t>
      </w:r>
      <w:r>
        <w:rPr>
          <w:rFonts w:hint="eastAsia"/>
        </w:rPr>
        <w:t>方法</w:t>
      </w:r>
      <w:r>
        <w:t>，本文结合</w:t>
      </w:r>
      <w:r>
        <w:t>QEMU</w:t>
      </w:r>
      <w:r>
        <w:t>的</w:t>
      </w:r>
      <w:r>
        <w:t>AFL-SPY</w:t>
      </w:r>
      <w:r>
        <w:t>插件，在</w:t>
      </w:r>
      <w:r>
        <w:t>AFLNet</w:t>
      </w:r>
      <w:r>
        <w:t>的基础上开发出针对固件网络应用</w:t>
      </w:r>
      <w:r>
        <w:rPr>
          <w:rFonts w:hint="eastAsia"/>
        </w:rPr>
        <w:t>程序</w:t>
      </w:r>
      <w:r>
        <w:t>的</w:t>
      </w:r>
      <w:r>
        <w:rPr>
          <w:rFonts w:hint="eastAsia"/>
        </w:rPr>
        <w:t>系统级</w:t>
      </w:r>
      <w:r>
        <w:t>灰盒模糊测试框架</w:t>
      </w:r>
      <w:r>
        <w:t>AFLNetSpy</w:t>
      </w:r>
      <w:r>
        <w:rPr>
          <w:rFonts w:hint="eastAsia"/>
        </w:rPr>
        <w:t>。该原型系统</w:t>
      </w:r>
      <w:r>
        <w:t>通过获取客户机系统内目标程序代码执行信息</w:t>
      </w:r>
      <w:r>
        <w:rPr>
          <w:rFonts w:hint="eastAsia"/>
        </w:rPr>
        <w:t>，并</w:t>
      </w:r>
      <w:r>
        <w:t>利用网络请求探测和控制目标程序状态，能够对固件系统内的网络应用程序进行高效的灰盒模糊测试，成功将</w:t>
      </w:r>
      <w:r>
        <w:t>AFLNet</w:t>
      </w:r>
      <w:r>
        <w:t>的灰盒模糊测试能力扩展到固件</w:t>
      </w:r>
      <w:r>
        <w:rPr>
          <w:rFonts w:hint="eastAsia"/>
        </w:rPr>
        <w:t>网络协议脆弱性测试</w:t>
      </w:r>
      <w:r>
        <w:t>领域。</w:t>
      </w:r>
      <w:r>
        <w:rPr>
          <w:rFonts w:hint="eastAsia"/>
        </w:rPr>
        <w:t>本文</w:t>
      </w:r>
      <w:r>
        <w:t>通过实验从</w:t>
      </w:r>
      <w:r>
        <w:rPr>
          <w:rFonts w:hint="eastAsia"/>
        </w:rPr>
        <w:t>有效</w:t>
      </w:r>
      <w:r>
        <w:t>性、稳定性和性能三个方面对</w:t>
      </w:r>
      <w:r>
        <w:t>AFLNetSpy</w:t>
      </w:r>
      <w:r>
        <w:rPr>
          <w:rFonts w:hint="eastAsia"/>
        </w:rPr>
        <w:t>原型系统</w:t>
      </w:r>
      <w:r>
        <w:t>进行</w:t>
      </w:r>
      <w:r>
        <w:rPr>
          <w:rFonts w:hint="eastAsia"/>
        </w:rPr>
        <w:t>了</w:t>
      </w:r>
      <w:r>
        <w:t>分析验证。</w:t>
      </w:r>
    </w:p>
    <w:p w14:paraId="4F335A0F" w14:textId="77777777" w:rsidR="001D6859" w:rsidRDefault="001D6859">
      <w:pPr>
        <w:pStyle w:val="01-"/>
        <w:ind w:firstLineChars="0" w:firstLine="0"/>
      </w:pPr>
    </w:p>
    <w:p w14:paraId="0012C021" w14:textId="77777777" w:rsidR="001D6859" w:rsidRDefault="00000000">
      <w:pPr>
        <w:pStyle w:val="19-"/>
      </w:pPr>
      <w:bookmarkStart w:id="8" w:name="_Toc13566"/>
      <w:r>
        <w:t>关键词：灰盒模糊测试；固件</w:t>
      </w:r>
      <w:r>
        <w:rPr>
          <w:rFonts w:hint="eastAsia"/>
        </w:rPr>
        <w:t>脆弱性</w:t>
      </w:r>
      <w:bookmarkEnd w:id="8"/>
      <w:r>
        <w:rPr>
          <w:rFonts w:hint="eastAsia"/>
        </w:rPr>
        <w:t>；网络协议</w:t>
      </w:r>
    </w:p>
    <w:p w14:paraId="6A616935" w14:textId="77777777" w:rsidR="001D6859" w:rsidRDefault="001D6859">
      <w:pPr>
        <w:pStyle w:val="01-"/>
        <w:ind w:firstLine="482"/>
        <w:rPr>
          <w:b/>
        </w:rPr>
      </w:pPr>
    </w:p>
    <w:p w14:paraId="360E1170" w14:textId="77777777" w:rsidR="001D6859" w:rsidRDefault="00000000">
      <w:pPr>
        <w:rPr>
          <w:rFonts w:ascii="Times New Roman" w:eastAsia="宋体" w:hAnsi="Times New Roman" w:cs="Times New Roman"/>
        </w:rPr>
      </w:pPr>
      <w:r>
        <w:rPr>
          <w:rFonts w:ascii="Times New Roman" w:eastAsia="宋体" w:hAnsi="Times New Roman" w:cs="Times New Roman"/>
        </w:rPr>
        <w:br w:type="page"/>
      </w:r>
    </w:p>
    <w:p w14:paraId="54BFCE7A" w14:textId="77777777" w:rsidR="001D6859" w:rsidRDefault="00000000">
      <w:pPr>
        <w:pStyle w:val="20-"/>
        <w:spacing w:before="312" w:after="312"/>
        <w:rPr>
          <w:rFonts w:eastAsia="宋体" w:cs="Times New Roman"/>
        </w:rPr>
      </w:pPr>
      <w:r>
        <w:rPr>
          <w:rStyle w:val="12-0"/>
          <w:rFonts w:hint="eastAsia"/>
          <w:b/>
        </w:rPr>
        <w:lastRenderedPageBreak/>
        <w:t xml:space="preserve">Research on </w:t>
      </w:r>
      <w:r>
        <w:rPr>
          <w:rStyle w:val="12-0"/>
          <w:b/>
        </w:rPr>
        <w:t xml:space="preserve">Network </w:t>
      </w:r>
      <w:r>
        <w:rPr>
          <w:rStyle w:val="12-0"/>
          <w:rFonts w:hint="eastAsia"/>
          <w:b/>
        </w:rPr>
        <w:t>Protocol Vulnerability via Fuzz Testing</w:t>
      </w:r>
    </w:p>
    <w:p w14:paraId="5D610186" w14:textId="77777777" w:rsidR="001D6859" w:rsidRDefault="00000000">
      <w:pPr>
        <w:jc w:val="center"/>
        <w:outlineLvl w:val="0"/>
        <w:rPr>
          <w:rFonts w:ascii="Times New Roman" w:eastAsia="宋体" w:hAnsi="Times New Roman" w:cs="Times New Roman"/>
          <w:sz w:val="30"/>
          <w:szCs w:val="30"/>
        </w:rPr>
      </w:pPr>
      <w:bookmarkStart w:id="9" w:name="_Toc8720748"/>
      <w:bookmarkStart w:id="10" w:name="_Toc5954"/>
      <w:bookmarkStart w:id="11" w:name="_Toc9333"/>
      <w:r>
        <w:rPr>
          <w:rFonts w:ascii="Times New Roman" w:eastAsia="宋体" w:hAnsi="Times New Roman" w:cs="Times New Roman"/>
          <w:bCs/>
          <w:sz w:val="30"/>
          <w:szCs w:val="30"/>
        </w:rPr>
        <w:t>Abstract</w:t>
      </w:r>
      <w:bookmarkEnd w:id="9"/>
      <w:bookmarkEnd w:id="10"/>
      <w:bookmarkEnd w:id="11"/>
    </w:p>
    <w:p w14:paraId="6D845E66" w14:textId="77777777" w:rsidR="001D6859" w:rsidRDefault="00000000">
      <w:pPr>
        <w:pStyle w:val="22-"/>
        <w:ind w:firstLine="480"/>
        <w:rPr>
          <w:rFonts w:eastAsia="宋体"/>
        </w:rPr>
      </w:pPr>
      <w:r>
        <w:rPr>
          <w:rFonts w:eastAsia="宋体" w:hint="eastAsia"/>
        </w:rPr>
        <w:t>Firmware, the core control software of various digital devices, faces increasingly severe security challenges</w:t>
      </w:r>
      <w:r>
        <w:rPr>
          <w:rFonts w:eastAsia="宋体"/>
        </w:rPr>
        <w:t xml:space="preserve">. </w:t>
      </w:r>
      <w:r>
        <w:rPr>
          <w:rFonts w:eastAsia="宋体" w:hint="eastAsia"/>
        </w:rPr>
        <w:t>Fuzzing has been proven to be a highly useful automated testing and vulnerability discovery technique. D</w:t>
      </w:r>
      <w:r>
        <w:rPr>
          <w:rFonts w:eastAsia="宋体"/>
        </w:rPr>
        <w:t>ue to the special execution environment</w:t>
      </w:r>
      <w:r>
        <w:rPr>
          <w:rFonts w:eastAsia="宋体" w:hint="eastAsia"/>
        </w:rPr>
        <w:t>s required by firmware programs</w:t>
      </w:r>
      <w:r>
        <w:rPr>
          <w:rFonts w:eastAsia="宋体"/>
        </w:rPr>
        <w:t>, it</w:t>
      </w:r>
      <w:r>
        <w:rPr>
          <w:rFonts w:eastAsia="宋体" w:hint="eastAsia"/>
        </w:rPr>
        <w:t xml:space="preserve"> is</w:t>
      </w:r>
      <w:r>
        <w:rPr>
          <w:rFonts w:eastAsia="宋体"/>
        </w:rPr>
        <w:t xml:space="preserve"> difficult to apply traditional fuzzing technique</w:t>
      </w:r>
      <w:r>
        <w:rPr>
          <w:rFonts w:eastAsia="宋体" w:hint="eastAsia"/>
        </w:rPr>
        <w:t>s</w:t>
      </w:r>
      <w:r>
        <w:rPr>
          <w:rFonts w:eastAsia="宋体"/>
        </w:rPr>
        <w:t xml:space="preserve"> to firmware programs directly. </w:t>
      </w:r>
      <w:r>
        <w:rPr>
          <w:rFonts w:eastAsia="宋体" w:hint="eastAsia"/>
        </w:rPr>
        <w:t>C</w:t>
      </w:r>
      <w:r>
        <w:rPr>
          <w:rFonts w:eastAsia="宋体"/>
        </w:rPr>
        <w:t xml:space="preserve">urrently, </w:t>
      </w:r>
      <w:r>
        <w:rPr>
          <w:rFonts w:eastAsia="宋体" w:hint="eastAsia"/>
        </w:rPr>
        <w:t>there lacks effective methods and tools for conducting gray-box fuzzing of network protocol applications embedded within firmware.</w:t>
      </w:r>
    </w:p>
    <w:p w14:paraId="0A265E67" w14:textId="77777777" w:rsidR="001D6859" w:rsidRDefault="00000000">
      <w:pPr>
        <w:pStyle w:val="22-"/>
        <w:ind w:firstLine="480"/>
        <w:rPr>
          <w:rFonts w:eastAsia="宋体"/>
        </w:rPr>
      </w:pPr>
      <w:r>
        <w:rPr>
          <w:rFonts w:eastAsia="宋体"/>
        </w:rPr>
        <w:t xml:space="preserve">In this thesis, we </w:t>
      </w:r>
      <w:r>
        <w:rPr>
          <w:rFonts w:eastAsia="宋体" w:hint="eastAsia"/>
        </w:rPr>
        <w:t>investigate</w:t>
      </w:r>
      <w:r>
        <w:rPr>
          <w:rFonts w:eastAsia="宋体"/>
        </w:rPr>
        <w:t xml:space="preserve"> protocol vulnerabilit</w:t>
      </w:r>
      <w:r>
        <w:rPr>
          <w:rFonts w:eastAsia="宋体" w:hint="eastAsia"/>
        </w:rPr>
        <w:t>ies</w:t>
      </w:r>
      <w:r>
        <w:rPr>
          <w:rFonts w:eastAsia="宋体"/>
        </w:rPr>
        <w:t xml:space="preserve"> from the perspective of</w:t>
      </w:r>
      <w:r>
        <w:rPr>
          <w:rFonts w:eastAsia="宋体" w:hint="eastAsia"/>
        </w:rPr>
        <w:t xml:space="preserve"> fuzzing and propose a system-level gray-box fuzzing method based on QEMU plugins. The method consists of two parts. First, it utilizes a QEMU plugin to monitor system calls within the guest system and identify the target testing process by recognizing the page directory address, thereby obtaining execution information of the target testing process, which is used to guide mutation. Second, it leverages network requests to detect and control the state of the target testing process. This method provides the foundation for implementing gray-box fuzzing targeting network applications within firmware.</w:t>
      </w:r>
    </w:p>
    <w:p w14:paraId="7D0045E5" w14:textId="77777777" w:rsidR="001D6859" w:rsidRDefault="00000000">
      <w:pPr>
        <w:pStyle w:val="22-"/>
        <w:ind w:firstLineChars="0" w:firstLine="480"/>
        <w:rPr>
          <w:rFonts w:eastAsia="宋体"/>
        </w:rPr>
      </w:pPr>
      <w:r>
        <w:rPr>
          <w:rFonts w:eastAsia="宋体"/>
        </w:rPr>
        <w:t>Based on the aforementioned method</w:t>
      </w:r>
      <w:r>
        <w:rPr>
          <w:rFonts w:eastAsia="宋体" w:hint="eastAsia"/>
        </w:rPr>
        <w:t xml:space="preserve">, </w:t>
      </w:r>
      <w:r>
        <w:rPr>
          <w:rFonts w:eastAsia="宋体"/>
        </w:rPr>
        <w:t>we develop</w:t>
      </w:r>
      <w:r>
        <w:rPr>
          <w:rFonts w:eastAsia="宋体" w:hint="eastAsia"/>
        </w:rPr>
        <w:t xml:space="preserve"> </w:t>
      </w:r>
      <w:r>
        <w:rPr>
          <w:rFonts w:eastAsia="宋体"/>
        </w:rPr>
        <w:t xml:space="preserve">AFLNetSpy, a </w:t>
      </w:r>
      <w:r>
        <w:rPr>
          <w:rFonts w:eastAsia="宋体" w:hint="eastAsia"/>
        </w:rPr>
        <w:t xml:space="preserve">system-level </w:t>
      </w:r>
      <w:r>
        <w:rPr>
          <w:rFonts w:eastAsia="宋体"/>
        </w:rPr>
        <w:t xml:space="preserve">gray-box fuzzing framework </w:t>
      </w:r>
      <w:r>
        <w:rPr>
          <w:rFonts w:eastAsia="宋体" w:hint="eastAsia"/>
        </w:rPr>
        <w:t xml:space="preserve">targeting </w:t>
      </w:r>
      <w:r>
        <w:rPr>
          <w:rFonts w:eastAsia="宋体"/>
        </w:rPr>
        <w:t>network application</w:t>
      </w:r>
      <w:r>
        <w:rPr>
          <w:rFonts w:eastAsia="宋体" w:hint="eastAsia"/>
        </w:rPr>
        <w:t xml:space="preserve"> programs </w:t>
      </w:r>
      <w:r>
        <w:rPr>
          <w:rFonts w:eastAsia="宋体"/>
        </w:rPr>
        <w:t xml:space="preserve">within firmware, by integrating the AFL-SPY plugin of QEMU into AFLNet. By obtaining the code execution information of the target program within the </w:t>
      </w:r>
      <w:r>
        <w:rPr>
          <w:rFonts w:eastAsia="宋体" w:hint="eastAsia"/>
        </w:rPr>
        <w:t xml:space="preserve">guest </w:t>
      </w:r>
      <w:r>
        <w:rPr>
          <w:rFonts w:eastAsia="宋体"/>
        </w:rPr>
        <w:t>system and utilizing network requests to detect and control the state of the target process, AFLNetSpy enables efficient gray-box fuzzing for network applications within firmware, which successfully extends the gray-box fuzzing capabilities of AFLNet to</w:t>
      </w:r>
      <w:r>
        <w:rPr>
          <w:rFonts w:eastAsia="宋体" w:hint="eastAsia"/>
        </w:rPr>
        <w:t xml:space="preserve"> the field of  firmware network protocol vulnerability testing</w:t>
      </w:r>
      <w:r>
        <w:rPr>
          <w:rFonts w:eastAsia="宋体"/>
        </w:rPr>
        <w:t xml:space="preserve"> and plays a significant role in prompting fuzzing research in the firmware filed. </w:t>
      </w:r>
      <w:r>
        <w:rPr>
          <w:rFonts w:eastAsia="宋体" w:hint="eastAsia"/>
        </w:rPr>
        <w:t>W</w:t>
      </w:r>
      <w:r>
        <w:rPr>
          <w:rFonts w:eastAsia="宋体"/>
        </w:rPr>
        <w:t xml:space="preserve">e perform experimental analysis and validation of AFLNetSpy from three perspectives: </w:t>
      </w:r>
      <w:r>
        <w:rPr>
          <w:rFonts w:eastAsia="宋体" w:hint="eastAsia"/>
        </w:rPr>
        <w:t>effectiveness</w:t>
      </w:r>
      <w:r>
        <w:rPr>
          <w:rFonts w:eastAsia="宋体"/>
        </w:rPr>
        <w:t>, stability and performance.</w:t>
      </w:r>
    </w:p>
    <w:p w14:paraId="0E86500A" w14:textId="77777777" w:rsidR="001D6859" w:rsidRDefault="001D6859">
      <w:pPr>
        <w:pStyle w:val="22-"/>
        <w:ind w:firstLineChars="0" w:firstLine="0"/>
        <w:rPr>
          <w:rFonts w:eastAsia="宋体"/>
        </w:rPr>
      </w:pPr>
    </w:p>
    <w:p w14:paraId="51B94E32" w14:textId="77777777" w:rsidR="001D6859" w:rsidRDefault="00000000">
      <w:pPr>
        <w:pStyle w:val="21-"/>
      </w:pPr>
      <w:r>
        <w:t>Key Words: G</w:t>
      </w:r>
      <w:r>
        <w:rPr>
          <w:rFonts w:hint="eastAsia"/>
        </w:rPr>
        <w:t>ray-box</w:t>
      </w:r>
      <w:r>
        <w:t xml:space="preserve"> Fuzzing; Firmware </w:t>
      </w:r>
      <w:r>
        <w:rPr>
          <w:rFonts w:hint="eastAsia"/>
        </w:rPr>
        <w:t>Vulnerability</w:t>
      </w:r>
      <w:r>
        <w:t xml:space="preserve">; Network </w:t>
      </w:r>
      <w:r>
        <w:rPr>
          <w:rFonts w:hint="eastAsia"/>
        </w:rPr>
        <w:t>Protocol</w:t>
      </w:r>
    </w:p>
    <w:p w14:paraId="4CF9C7B4" w14:textId="77777777" w:rsidR="001D6859" w:rsidRDefault="00000000">
      <w:pPr>
        <w:rPr>
          <w:ins w:id="12" w:author="xuan" w:date="2024-05-17T21:21:00Z"/>
        </w:rPr>
      </w:pPr>
      <w:ins w:id="13" w:author="xuan" w:date="2024-05-17T21:21:00Z">
        <w:r>
          <w:br w:type="page"/>
        </w:r>
      </w:ins>
    </w:p>
    <w:p w14:paraId="256F21AE" w14:textId="77777777" w:rsidR="001D6859" w:rsidRDefault="00000000">
      <w:pPr>
        <w:pStyle w:val="23-"/>
      </w:pPr>
      <w:r>
        <w:lastRenderedPageBreak/>
        <w:t>目　录</w:t>
      </w:r>
    </w:p>
    <w:sdt>
      <w:sdtPr>
        <w:id w:val="147472767"/>
        <w15:color w:val="DBDBDB"/>
        <w:docPartObj>
          <w:docPartGallery w:val="Table of Contents"/>
          <w:docPartUnique/>
        </w:docPartObj>
      </w:sdtPr>
      <w:sdtEndPr>
        <w:rPr>
          <w:rFonts w:ascii="Times New Roman" w:eastAsia="宋体" w:hAnsi="Times New Roman" w:cs="Times New Roman"/>
          <w:bCs/>
          <w:kern w:val="0"/>
          <w:sz w:val="24"/>
          <w:szCs w:val="24"/>
        </w:rPr>
      </w:sdtEndPr>
      <w:sdtContent>
        <w:p w14:paraId="336BC928" w14:textId="346133E2" w:rsidR="001D6859" w:rsidRDefault="00000000">
          <w:pPr>
            <w:pStyle w:val="TOC1"/>
            <w:spacing w:line="440" w:lineRule="exact"/>
            <w:jc w:val="center"/>
            <w:rPr>
              <w:rFonts w:ascii="Times New Roman" w:eastAsia="宋体" w:hAnsi="Times New Roman" w:cs="Times New Roman"/>
              <w:sz w:val="24"/>
            </w:rPr>
          </w:pPr>
          <w:r>
            <w:rPr>
              <w:rFonts w:ascii="Times New Roman" w:eastAsia="宋体" w:hAnsi="Times New Roman" w:cs="Times New Roman"/>
              <w:bCs/>
              <w:kern w:val="0"/>
              <w:sz w:val="24"/>
              <w:szCs w:val="24"/>
            </w:rPr>
            <w:fldChar w:fldCharType="begin"/>
          </w:r>
          <w:r>
            <w:rPr>
              <w:rFonts w:ascii="Times New Roman" w:eastAsia="宋体" w:hAnsi="Times New Roman" w:cs="Times New Roman"/>
              <w:sz w:val="24"/>
            </w:rPr>
            <w:instrText xml:space="preserve">TOC \o "1-3" \h \u </w:instrText>
          </w:r>
          <w:r>
            <w:rPr>
              <w:rFonts w:ascii="Times New Roman" w:eastAsia="宋体" w:hAnsi="Times New Roman" w:cs="Times New Roman"/>
              <w:bCs/>
              <w:kern w:val="0"/>
              <w:sz w:val="24"/>
              <w:szCs w:val="24"/>
            </w:rPr>
            <w:fldChar w:fldCharType="separate"/>
          </w:r>
          <w:hyperlink w:anchor="_Toc8193" w:history="1">
            <w:r>
              <w:rPr>
                <w:rFonts w:ascii="Times New Roman" w:eastAsia="宋体" w:hAnsi="Times New Roman" w:cs="Times New Roman" w:hint="eastAsia"/>
                <w:sz w:val="24"/>
                <w:szCs w:val="32"/>
              </w:rPr>
              <w:t>摘　要</w:t>
            </w:r>
            <w:r>
              <w:rPr>
                <w:rFonts w:ascii="Times New Roman" w:eastAsia="宋体" w:hAnsi="Times New Roman" w:cs="Times New Roman"/>
                <w:sz w:val="24"/>
              </w:rPr>
              <w:tab/>
            </w:r>
            <w:r>
              <w:rPr>
                <w:rFonts w:ascii="Times New Roman" w:eastAsia="宋体" w:hAnsi="Times New Roman" w:cs="Times New Roman"/>
                <w:sz w:val="24"/>
              </w:rPr>
              <w:fldChar w:fldCharType="begin"/>
            </w:r>
            <w:r>
              <w:rPr>
                <w:rFonts w:ascii="Times New Roman" w:eastAsia="宋体" w:hAnsi="Times New Roman" w:cs="Times New Roman"/>
                <w:sz w:val="24"/>
              </w:rPr>
              <w:instrText xml:space="preserve"> PAGEREF _Toc8193 \h </w:instrText>
            </w:r>
            <w:r>
              <w:rPr>
                <w:rFonts w:ascii="Times New Roman" w:eastAsia="宋体" w:hAnsi="Times New Roman" w:cs="Times New Roman"/>
                <w:sz w:val="24"/>
              </w:rPr>
            </w:r>
            <w:r>
              <w:rPr>
                <w:rFonts w:ascii="Times New Roman" w:eastAsia="宋体" w:hAnsi="Times New Roman" w:cs="Times New Roman"/>
                <w:sz w:val="24"/>
              </w:rPr>
              <w:fldChar w:fldCharType="separate"/>
            </w:r>
            <w:r w:rsidR="00A5775D">
              <w:rPr>
                <w:rFonts w:ascii="Times New Roman" w:eastAsia="宋体" w:hAnsi="Times New Roman" w:cs="Times New Roman"/>
                <w:noProof/>
                <w:sz w:val="24"/>
              </w:rPr>
              <w:t>I</w:t>
            </w:r>
            <w:r>
              <w:rPr>
                <w:rFonts w:ascii="Times New Roman" w:eastAsia="宋体" w:hAnsi="Times New Roman" w:cs="Times New Roman"/>
                <w:sz w:val="24"/>
              </w:rPr>
              <w:fldChar w:fldCharType="end"/>
            </w:r>
          </w:hyperlink>
        </w:p>
        <w:p w14:paraId="4910DF2B" w14:textId="39F786D0" w:rsidR="001D6859" w:rsidRDefault="00000000">
          <w:pPr>
            <w:pStyle w:val="TOC1"/>
            <w:tabs>
              <w:tab w:val="clear" w:pos="8721"/>
              <w:tab w:val="right" w:leader="dot" w:pos="8731"/>
            </w:tabs>
            <w:spacing w:line="440" w:lineRule="exact"/>
            <w:rPr>
              <w:rFonts w:ascii="Times New Roman" w:eastAsia="宋体" w:hAnsi="Times New Roman" w:cs="Times New Roman"/>
              <w:sz w:val="24"/>
            </w:rPr>
          </w:pPr>
          <w:hyperlink w:anchor="_Toc9333" w:history="1">
            <w:r>
              <w:rPr>
                <w:rFonts w:ascii="Times New Roman" w:eastAsia="宋体" w:hAnsi="Times New Roman" w:cs="Times New Roman"/>
                <w:bCs/>
                <w:sz w:val="24"/>
                <w:szCs w:val="30"/>
              </w:rPr>
              <w:t>Abstract</w:t>
            </w:r>
            <w:r>
              <w:rPr>
                <w:rFonts w:ascii="Times New Roman" w:eastAsia="宋体" w:hAnsi="Times New Roman" w:cs="Times New Roman"/>
                <w:sz w:val="24"/>
              </w:rPr>
              <w:tab/>
            </w:r>
            <w:r>
              <w:rPr>
                <w:rFonts w:ascii="Times New Roman" w:eastAsia="宋体" w:hAnsi="Times New Roman" w:cs="Times New Roman"/>
                <w:sz w:val="24"/>
              </w:rPr>
              <w:fldChar w:fldCharType="begin"/>
            </w:r>
            <w:r>
              <w:rPr>
                <w:rFonts w:ascii="Times New Roman" w:eastAsia="宋体" w:hAnsi="Times New Roman" w:cs="Times New Roman"/>
                <w:sz w:val="24"/>
              </w:rPr>
              <w:instrText xml:space="preserve"> PAGEREF _Toc9333 \h </w:instrText>
            </w:r>
            <w:r>
              <w:rPr>
                <w:rFonts w:ascii="Times New Roman" w:eastAsia="宋体" w:hAnsi="Times New Roman" w:cs="Times New Roman"/>
                <w:sz w:val="24"/>
              </w:rPr>
            </w:r>
            <w:r>
              <w:rPr>
                <w:rFonts w:ascii="Times New Roman" w:eastAsia="宋体" w:hAnsi="Times New Roman" w:cs="Times New Roman"/>
                <w:sz w:val="24"/>
              </w:rPr>
              <w:fldChar w:fldCharType="separate"/>
            </w:r>
            <w:r w:rsidR="00A5775D">
              <w:rPr>
                <w:rFonts w:ascii="Times New Roman" w:eastAsia="宋体" w:hAnsi="Times New Roman" w:cs="Times New Roman"/>
                <w:noProof/>
                <w:sz w:val="24"/>
              </w:rPr>
              <w:t>II</w:t>
            </w:r>
            <w:r>
              <w:rPr>
                <w:rFonts w:ascii="Times New Roman" w:eastAsia="宋体" w:hAnsi="Times New Roman" w:cs="Times New Roman"/>
                <w:sz w:val="24"/>
              </w:rPr>
              <w:fldChar w:fldCharType="end"/>
            </w:r>
          </w:hyperlink>
        </w:p>
        <w:p w14:paraId="274E5415" w14:textId="3D551125" w:rsidR="001D6859" w:rsidRDefault="00000000">
          <w:pPr>
            <w:pStyle w:val="TOC1"/>
            <w:tabs>
              <w:tab w:val="clear" w:pos="8721"/>
              <w:tab w:val="right" w:leader="dot" w:pos="8731"/>
            </w:tabs>
            <w:spacing w:line="440" w:lineRule="exact"/>
            <w:rPr>
              <w:rFonts w:ascii="Times New Roman" w:eastAsia="宋体" w:hAnsi="Times New Roman" w:cs="Times New Roman"/>
              <w:sz w:val="24"/>
            </w:rPr>
          </w:pPr>
          <w:hyperlink w:anchor="_Toc2993" w:history="1">
            <w:r>
              <w:rPr>
                <w:rFonts w:ascii="Times New Roman" w:eastAsia="宋体" w:hAnsi="Times New Roman" w:cs="Times New Roman"/>
                <w:sz w:val="24"/>
              </w:rPr>
              <w:t>第</w:t>
            </w:r>
            <w:r>
              <w:rPr>
                <w:rFonts w:ascii="Times New Roman" w:eastAsia="宋体" w:hAnsi="Times New Roman" w:cs="Times New Roman"/>
                <w:sz w:val="24"/>
              </w:rPr>
              <w:t>1</w:t>
            </w:r>
            <w:r>
              <w:rPr>
                <w:rFonts w:ascii="Times New Roman" w:eastAsia="宋体" w:hAnsi="Times New Roman" w:cs="Times New Roman"/>
                <w:sz w:val="24"/>
              </w:rPr>
              <w:t>章</w:t>
            </w:r>
            <w:r>
              <w:rPr>
                <w:rFonts w:ascii="Times New Roman" w:eastAsia="宋体" w:hAnsi="Times New Roman" w:cs="Times New Roman"/>
                <w:sz w:val="24"/>
              </w:rPr>
              <w:t xml:space="preserve"> </w:t>
            </w:r>
            <w:r>
              <w:rPr>
                <w:rFonts w:ascii="Times New Roman" w:eastAsia="宋体" w:hAnsi="Times New Roman" w:cs="Times New Roman"/>
                <w:sz w:val="24"/>
              </w:rPr>
              <w:t>绪论</w:t>
            </w:r>
            <w:r>
              <w:rPr>
                <w:rFonts w:ascii="Times New Roman" w:eastAsia="宋体" w:hAnsi="Times New Roman" w:cs="Times New Roman"/>
                <w:sz w:val="24"/>
              </w:rPr>
              <w:tab/>
            </w:r>
            <w:r>
              <w:rPr>
                <w:rFonts w:ascii="Times New Roman" w:eastAsia="宋体" w:hAnsi="Times New Roman" w:cs="Times New Roman"/>
                <w:sz w:val="24"/>
              </w:rPr>
              <w:fldChar w:fldCharType="begin"/>
            </w:r>
            <w:r>
              <w:rPr>
                <w:rFonts w:ascii="Times New Roman" w:eastAsia="宋体" w:hAnsi="Times New Roman" w:cs="Times New Roman"/>
                <w:sz w:val="24"/>
              </w:rPr>
              <w:instrText xml:space="preserve"> PAGEREF _Toc2993 \h </w:instrText>
            </w:r>
            <w:r>
              <w:rPr>
                <w:rFonts w:ascii="Times New Roman" w:eastAsia="宋体" w:hAnsi="Times New Roman" w:cs="Times New Roman"/>
                <w:sz w:val="24"/>
              </w:rPr>
            </w:r>
            <w:r>
              <w:rPr>
                <w:rFonts w:ascii="Times New Roman" w:eastAsia="宋体" w:hAnsi="Times New Roman" w:cs="Times New Roman"/>
                <w:sz w:val="24"/>
              </w:rPr>
              <w:fldChar w:fldCharType="separate"/>
            </w:r>
            <w:r w:rsidR="00A5775D">
              <w:rPr>
                <w:rFonts w:ascii="Times New Roman" w:eastAsia="宋体" w:hAnsi="Times New Roman" w:cs="Times New Roman"/>
                <w:noProof/>
                <w:sz w:val="24"/>
              </w:rPr>
              <w:t>1</w:t>
            </w:r>
            <w:r>
              <w:rPr>
                <w:rFonts w:ascii="Times New Roman" w:eastAsia="宋体" w:hAnsi="Times New Roman" w:cs="Times New Roman"/>
                <w:sz w:val="24"/>
              </w:rPr>
              <w:fldChar w:fldCharType="end"/>
            </w:r>
          </w:hyperlink>
        </w:p>
        <w:p w14:paraId="02FC6CD8" w14:textId="4D47466B" w:rsidR="001D6859" w:rsidRDefault="00000000">
          <w:pPr>
            <w:pStyle w:val="TOC2"/>
            <w:tabs>
              <w:tab w:val="clear" w:pos="8721"/>
              <w:tab w:val="right" w:leader="dot" w:pos="8731"/>
            </w:tabs>
            <w:spacing w:line="440" w:lineRule="exact"/>
            <w:rPr>
              <w:rFonts w:ascii="Times New Roman" w:eastAsia="宋体" w:hAnsi="Times New Roman" w:cs="Times New Roman"/>
              <w:sz w:val="24"/>
            </w:rPr>
          </w:pPr>
          <w:hyperlink w:anchor="_Toc1188" w:history="1">
            <w:r>
              <w:rPr>
                <w:rFonts w:ascii="Times New Roman" w:eastAsia="宋体" w:hAnsi="Times New Roman" w:cs="Times New Roman"/>
                <w:sz w:val="24"/>
              </w:rPr>
              <w:t xml:space="preserve">1.1 </w:t>
            </w:r>
            <w:r>
              <w:rPr>
                <w:rFonts w:ascii="Times New Roman" w:eastAsia="宋体" w:hAnsi="Times New Roman" w:cs="Times New Roman"/>
                <w:sz w:val="24"/>
              </w:rPr>
              <w:t>研究背景</w:t>
            </w:r>
            <w:r>
              <w:rPr>
                <w:rFonts w:ascii="Times New Roman" w:eastAsia="宋体" w:hAnsi="Times New Roman" w:cs="Times New Roman"/>
                <w:sz w:val="24"/>
              </w:rPr>
              <w:tab/>
            </w:r>
            <w:r>
              <w:rPr>
                <w:rFonts w:ascii="Times New Roman" w:eastAsia="宋体" w:hAnsi="Times New Roman" w:cs="Times New Roman"/>
                <w:sz w:val="24"/>
              </w:rPr>
              <w:fldChar w:fldCharType="begin"/>
            </w:r>
            <w:r>
              <w:rPr>
                <w:rFonts w:ascii="Times New Roman" w:eastAsia="宋体" w:hAnsi="Times New Roman" w:cs="Times New Roman"/>
                <w:sz w:val="24"/>
              </w:rPr>
              <w:instrText xml:space="preserve"> PAGEREF _Toc1188 \h </w:instrText>
            </w:r>
            <w:r>
              <w:rPr>
                <w:rFonts w:ascii="Times New Roman" w:eastAsia="宋体" w:hAnsi="Times New Roman" w:cs="Times New Roman"/>
                <w:sz w:val="24"/>
              </w:rPr>
            </w:r>
            <w:r>
              <w:rPr>
                <w:rFonts w:ascii="Times New Roman" w:eastAsia="宋体" w:hAnsi="Times New Roman" w:cs="Times New Roman"/>
                <w:sz w:val="24"/>
              </w:rPr>
              <w:fldChar w:fldCharType="separate"/>
            </w:r>
            <w:r w:rsidR="00A5775D">
              <w:rPr>
                <w:rFonts w:ascii="Times New Roman" w:eastAsia="宋体" w:hAnsi="Times New Roman" w:cs="Times New Roman"/>
                <w:noProof/>
                <w:sz w:val="24"/>
              </w:rPr>
              <w:t>1</w:t>
            </w:r>
            <w:r>
              <w:rPr>
                <w:rFonts w:ascii="Times New Roman" w:eastAsia="宋体" w:hAnsi="Times New Roman" w:cs="Times New Roman"/>
                <w:sz w:val="24"/>
              </w:rPr>
              <w:fldChar w:fldCharType="end"/>
            </w:r>
          </w:hyperlink>
        </w:p>
        <w:p w14:paraId="28E84B53" w14:textId="442C63E9" w:rsidR="001D6859" w:rsidRDefault="00000000">
          <w:pPr>
            <w:pStyle w:val="TOC2"/>
            <w:tabs>
              <w:tab w:val="clear" w:pos="8721"/>
              <w:tab w:val="right" w:leader="dot" w:pos="8731"/>
            </w:tabs>
            <w:spacing w:line="440" w:lineRule="exact"/>
            <w:rPr>
              <w:rFonts w:ascii="Times New Roman" w:eastAsia="宋体" w:hAnsi="Times New Roman" w:cs="Times New Roman"/>
              <w:sz w:val="24"/>
            </w:rPr>
          </w:pPr>
          <w:hyperlink w:anchor="_Toc10373" w:history="1">
            <w:r>
              <w:rPr>
                <w:rFonts w:ascii="Times New Roman" w:eastAsia="宋体" w:hAnsi="Times New Roman" w:cs="Times New Roman"/>
                <w:sz w:val="24"/>
              </w:rPr>
              <w:t xml:space="preserve">1.2 </w:t>
            </w:r>
            <w:r>
              <w:rPr>
                <w:rFonts w:ascii="Times New Roman" w:eastAsia="宋体" w:hAnsi="Times New Roman" w:cs="Times New Roman"/>
                <w:sz w:val="24"/>
              </w:rPr>
              <w:t>研究意义</w:t>
            </w:r>
            <w:r>
              <w:rPr>
                <w:rFonts w:ascii="Times New Roman" w:eastAsia="宋体" w:hAnsi="Times New Roman" w:cs="Times New Roman"/>
                <w:sz w:val="24"/>
              </w:rPr>
              <w:tab/>
            </w:r>
            <w:r>
              <w:rPr>
                <w:rFonts w:ascii="Times New Roman" w:eastAsia="宋体" w:hAnsi="Times New Roman" w:cs="Times New Roman"/>
                <w:sz w:val="24"/>
              </w:rPr>
              <w:fldChar w:fldCharType="begin"/>
            </w:r>
            <w:r>
              <w:rPr>
                <w:rFonts w:ascii="Times New Roman" w:eastAsia="宋体" w:hAnsi="Times New Roman" w:cs="Times New Roman"/>
                <w:sz w:val="24"/>
              </w:rPr>
              <w:instrText xml:space="preserve"> PAGEREF _Toc10373 \h </w:instrText>
            </w:r>
            <w:r>
              <w:rPr>
                <w:rFonts w:ascii="Times New Roman" w:eastAsia="宋体" w:hAnsi="Times New Roman" w:cs="Times New Roman"/>
                <w:sz w:val="24"/>
              </w:rPr>
            </w:r>
            <w:r>
              <w:rPr>
                <w:rFonts w:ascii="Times New Roman" w:eastAsia="宋体" w:hAnsi="Times New Roman" w:cs="Times New Roman"/>
                <w:sz w:val="24"/>
              </w:rPr>
              <w:fldChar w:fldCharType="separate"/>
            </w:r>
            <w:r w:rsidR="00A5775D">
              <w:rPr>
                <w:rFonts w:ascii="Times New Roman" w:eastAsia="宋体" w:hAnsi="Times New Roman" w:cs="Times New Roman"/>
                <w:noProof/>
                <w:sz w:val="24"/>
              </w:rPr>
              <w:t>3</w:t>
            </w:r>
            <w:r>
              <w:rPr>
                <w:rFonts w:ascii="Times New Roman" w:eastAsia="宋体" w:hAnsi="Times New Roman" w:cs="Times New Roman"/>
                <w:sz w:val="24"/>
              </w:rPr>
              <w:fldChar w:fldCharType="end"/>
            </w:r>
          </w:hyperlink>
        </w:p>
        <w:p w14:paraId="729E731D" w14:textId="3A29653D" w:rsidR="001D6859" w:rsidRDefault="00000000">
          <w:pPr>
            <w:pStyle w:val="TOC2"/>
            <w:tabs>
              <w:tab w:val="clear" w:pos="8721"/>
              <w:tab w:val="right" w:leader="dot" w:pos="8731"/>
            </w:tabs>
            <w:spacing w:line="440" w:lineRule="exact"/>
            <w:rPr>
              <w:rFonts w:ascii="Times New Roman" w:eastAsia="宋体" w:hAnsi="Times New Roman" w:cs="Times New Roman"/>
              <w:sz w:val="24"/>
            </w:rPr>
          </w:pPr>
          <w:hyperlink w:anchor="_Toc162" w:history="1">
            <w:r>
              <w:rPr>
                <w:rFonts w:ascii="Times New Roman" w:eastAsia="宋体" w:hAnsi="Times New Roman" w:cs="Times New Roman"/>
                <w:sz w:val="24"/>
              </w:rPr>
              <w:t xml:space="preserve">1.3 </w:t>
            </w:r>
            <w:r>
              <w:rPr>
                <w:rFonts w:ascii="Times New Roman" w:eastAsia="宋体" w:hAnsi="Times New Roman" w:cs="Times New Roman"/>
                <w:sz w:val="24"/>
              </w:rPr>
              <w:t>国内外研究现状</w:t>
            </w:r>
            <w:r>
              <w:rPr>
                <w:rFonts w:ascii="Times New Roman" w:eastAsia="宋体" w:hAnsi="Times New Roman" w:cs="Times New Roman"/>
                <w:sz w:val="24"/>
              </w:rPr>
              <w:tab/>
            </w:r>
            <w:r>
              <w:rPr>
                <w:rFonts w:ascii="Times New Roman" w:eastAsia="宋体" w:hAnsi="Times New Roman" w:cs="Times New Roman"/>
                <w:sz w:val="24"/>
              </w:rPr>
              <w:fldChar w:fldCharType="begin"/>
            </w:r>
            <w:r>
              <w:rPr>
                <w:rFonts w:ascii="Times New Roman" w:eastAsia="宋体" w:hAnsi="Times New Roman" w:cs="Times New Roman"/>
                <w:sz w:val="24"/>
              </w:rPr>
              <w:instrText xml:space="preserve"> PAGEREF _Toc162 \h </w:instrText>
            </w:r>
            <w:r>
              <w:rPr>
                <w:rFonts w:ascii="Times New Roman" w:eastAsia="宋体" w:hAnsi="Times New Roman" w:cs="Times New Roman"/>
                <w:sz w:val="24"/>
              </w:rPr>
            </w:r>
            <w:r>
              <w:rPr>
                <w:rFonts w:ascii="Times New Roman" w:eastAsia="宋体" w:hAnsi="Times New Roman" w:cs="Times New Roman"/>
                <w:sz w:val="24"/>
              </w:rPr>
              <w:fldChar w:fldCharType="separate"/>
            </w:r>
            <w:r w:rsidR="00A5775D">
              <w:rPr>
                <w:rFonts w:ascii="Times New Roman" w:eastAsia="宋体" w:hAnsi="Times New Roman" w:cs="Times New Roman"/>
                <w:noProof/>
                <w:sz w:val="24"/>
              </w:rPr>
              <w:t>5</w:t>
            </w:r>
            <w:r>
              <w:rPr>
                <w:rFonts w:ascii="Times New Roman" w:eastAsia="宋体" w:hAnsi="Times New Roman" w:cs="Times New Roman"/>
                <w:sz w:val="24"/>
              </w:rPr>
              <w:fldChar w:fldCharType="end"/>
            </w:r>
          </w:hyperlink>
        </w:p>
        <w:p w14:paraId="43B306B6" w14:textId="4A22EC6E" w:rsidR="001D6859" w:rsidRDefault="00000000">
          <w:pPr>
            <w:pStyle w:val="TOC2"/>
            <w:tabs>
              <w:tab w:val="clear" w:pos="8721"/>
              <w:tab w:val="right" w:leader="dot" w:pos="8731"/>
            </w:tabs>
            <w:spacing w:line="440" w:lineRule="exact"/>
            <w:rPr>
              <w:rFonts w:ascii="Times New Roman" w:eastAsia="宋体" w:hAnsi="Times New Roman" w:cs="Times New Roman"/>
              <w:sz w:val="24"/>
            </w:rPr>
          </w:pPr>
          <w:hyperlink w:anchor="_Toc7488" w:history="1">
            <w:r>
              <w:rPr>
                <w:rFonts w:ascii="Times New Roman" w:eastAsia="宋体" w:hAnsi="Times New Roman" w:cs="Times New Roman"/>
                <w:sz w:val="24"/>
              </w:rPr>
              <w:t xml:space="preserve">1.4 </w:t>
            </w:r>
            <w:r>
              <w:rPr>
                <w:rFonts w:ascii="Times New Roman" w:eastAsia="宋体" w:hAnsi="Times New Roman" w:cs="Times New Roman"/>
                <w:sz w:val="24"/>
              </w:rPr>
              <w:t>本论文组织结构</w:t>
            </w:r>
            <w:r>
              <w:rPr>
                <w:rFonts w:ascii="Times New Roman" w:eastAsia="宋体" w:hAnsi="Times New Roman" w:cs="Times New Roman"/>
                <w:sz w:val="24"/>
              </w:rPr>
              <w:tab/>
            </w:r>
            <w:r>
              <w:rPr>
                <w:rFonts w:ascii="Times New Roman" w:eastAsia="宋体" w:hAnsi="Times New Roman" w:cs="Times New Roman"/>
                <w:sz w:val="24"/>
              </w:rPr>
              <w:fldChar w:fldCharType="begin"/>
            </w:r>
            <w:r>
              <w:rPr>
                <w:rFonts w:ascii="Times New Roman" w:eastAsia="宋体" w:hAnsi="Times New Roman" w:cs="Times New Roman"/>
                <w:sz w:val="24"/>
              </w:rPr>
              <w:instrText xml:space="preserve"> PAGEREF _Toc7488 \h </w:instrText>
            </w:r>
            <w:r>
              <w:rPr>
                <w:rFonts w:ascii="Times New Roman" w:eastAsia="宋体" w:hAnsi="Times New Roman" w:cs="Times New Roman"/>
                <w:sz w:val="24"/>
              </w:rPr>
            </w:r>
            <w:r>
              <w:rPr>
                <w:rFonts w:ascii="Times New Roman" w:eastAsia="宋体" w:hAnsi="Times New Roman" w:cs="Times New Roman"/>
                <w:sz w:val="24"/>
              </w:rPr>
              <w:fldChar w:fldCharType="separate"/>
            </w:r>
            <w:r w:rsidR="00A5775D">
              <w:rPr>
                <w:rFonts w:ascii="Times New Roman" w:eastAsia="宋体" w:hAnsi="Times New Roman" w:cs="Times New Roman"/>
                <w:noProof/>
                <w:sz w:val="24"/>
              </w:rPr>
              <w:t>8</w:t>
            </w:r>
            <w:r>
              <w:rPr>
                <w:rFonts w:ascii="Times New Roman" w:eastAsia="宋体" w:hAnsi="Times New Roman" w:cs="Times New Roman"/>
                <w:sz w:val="24"/>
              </w:rPr>
              <w:fldChar w:fldCharType="end"/>
            </w:r>
          </w:hyperlink>
        </w:p>
        <w:p w14:paraId="4615529A" w14:textId="6396DA6F" w:rsidR="001D6859" w:rsidRDefault="00000000">
          <w:pPr>
            <w:pStyle w:val="TOC1"/>
            <w:tabs>
              <w:tab w:val="clear" w:pos="8721"/>
              <w:tab w:val="right" w:leader="dot" w:pos="8731"/>
            </w:tabs>
            <w:spacing w:line="440" w:lineRule="exact"/>
            <w:rPr>
              <w:rFonts w:ascii="Times New Roman" w:eastAsia="宋体" w:hAnsi="Times New Roman" w:cs="Times New Roman"/>
              <w:sz w:val="24"/>
            </w:rPr>
          </w:pPr>
          <w:hyperlink w:anchor="_Toc18423" w:history="1">
            <w:r>
              <w:rPr>
                <w:rFonts w:ascii="Times New Roman" w:eastAsia="宋体" w:hAnsi="Times New Roman" w:cs="Times New Roman"/>
                <w:sz w:val="24"/>
              </w:rPr>
              <w:t>第</w:t>
            </w:r>
            <w:r>
              <w:rPr>
                <w:rFonts w:ascii="Times New Roman" w:eastAsia="宋体" w:hAnsi="Times New Roman" w:cs="Times New Roman"/>
                <w:sz w:val="24"/>
              </w:rPr>
              <w:t>2</w:t>
            </w:r>
            <w:r>
              <w:rPr>
                <w:rFonts w:ascii="Times New Roman" w:eastAsia="宋体" w:hAnsi="Times New Roman" w:cs="Times New Roman"/>
                <w:sz w:val="24"/>
              </w:rPr>
              <w:t>章</w:t>
            </w:r>
            <w:r>
              <w:rPr>
                <w:rFonts w:ascii="Times New Roman" w:eastAsia="宋体" w:hAnsi="Times New Roman" w:cs="Times New Roman"/>
                <w:sz w:val="24"/>
              </w:rPr>
              <w:t xml:space="preserve"> </w:t>
            </w:r>
            <w:r>
              <w:rPr>
                <w:rFonts w:ascii="Times New Roman" w:eastAsia="宋体" w:hAnsi="Times New Roman" w:cs="Times New Roman"/>
                <w:sz w:val="24"/>
              </w:rPr>
              <w:t>相关工作</w:t>
            </w:r>
            <w:r>
              <w:rPr>
                <w:rFonts w:ascii="Times New Roman" w:eastAsia="宋体" w:hAnsi="Times New Roman" w:cs="Times New Roman"/>
                <w:sz w:val="24"/>
              </w:rPr>
              <w:tab/>
            </w:r>
            <w:r>
              <w:rPr>
                <w:rFonts w:ascii="Times New Roman" w:eastAsia="宋体" w:hAnsi="Times New Roman" w:cs="Times New Roman"/>
                <w:sz w:val="24"/>
              </w:rPr>
              <w:fldChar w:fldCharType="begin"/>
            </w:r>
            <w:r>
              <w:rPr>
                <w:rFonts w:ascii="Times New Roman" w:eastAsia="宋体" w:hAnsi="Times New Roman" w:cs="Times New Roman"/>
                <w:sz w:val="24"/>
              </w:rPr>
              <w:instrText xml:space="preserve"> PAGEREF _Toc18423 \h </w:instrText>
            </w:r>
            <w:r>
              <w:rPr>
                <w:rFonts w:ascii="Times New Roman" w:eastAsia="宋体" w:hAnsi="Times New Roman" w:cs="Times New Roman"/>
                <w:sz w:val="24"/>
              </w:rPr>
            </w:r>
            <w:r>
              <w:rPr>
                <w:rFonts w:ascii="Times New Roman" w:eastAsia="宋体" w:hAnsi="Times New Roman" w:cs="Times New Roman"/>
                <w:sz w:val="24"/>
              </w:rPr>
              <w:fldChar w:fldCharType="separate"/>
            </w:r>
            <w:r w:rsidR="00A5775D">
              <w:rPr>
                <w:rFonts w:ascii="Times New Roman" w:eastAsia="宋体" w:hAnsi="Times New Roman" w:cs="Times New Roman"/>
                <w:noProof/>
                <w:sz w:val="24"/>
              </w:rPr>
              <w:t>9</w:t>
            </w:r>
            <w:r>
              <w:rPr>
                <w:rFonts w:ascii="Times New Roman" w:eastAsia="宋体" w:hAnsi="Times New Roman" w:cs="Times New Roman"/>
                <w:sz w:val="24"/>
              </w:rPr>
              <w:fldChar w:fldCharType="end"/>
            </w:r>
          </w:hyperlink>
        </w:p>
        <w:p w14:paraId="3B0EB9A8" w14:textId="0C63499F" w:rsidR="001D6859" w:rsidRDefault="00000000">
          <w:pPr>
            <w:pStyle w:val="TOC2"/>
            <w:tabs>
              <w:tab w:val="clear" w:pos="8721"/>
              <w:tab w:val="right" w:leader="dot" w:pos="8731"/>
            </w:tabs>
            <w:spacing w:line="440" w:lineRule="exact"/>
            <w:rPr>
              <w:rFonts w:ascii="Times New Roman" w:eastAsia="宋体" w:hAnsi="Times New Roman" w:cs="Times New Roman"/>
              <w:sz w:val="24"/>
            </w:rPr>
          </w:pPr>
          <w:hyperlink w:anchor="_Toc14287" w:history="1">
            <w:r>
              <w:rPr>
                <w:rFonts w:ascii="Times New Roman" w:eastAsia="宋体" w:hAnsi="Times New Roman" w:cs="Times New Roman"/>
                <w:sz w:val="24"/>
              </w:rPr>
              <w:t>2.1 AFL</w:t>
            </w:r>
            <w:r>
              <w:rPr>
                <w:rFonts w:ascii="Times New Roman" w:eastAsia="宋体" w:hAnsi="Times New Roman" w:cs="Times New Roman"/>
                <w:sz w:val="24"/>
              </w:rPr>
              <w:tab/>
            </w:r>
            <w:r>
              <w:rPr>
                <w:rFonts w:ascii="Times New Roman" w:eastAsia="宋体" w:hAnsi="Times New Roman" w:cs="Times New Roman"/>
                <w:sz w:val="24"/>
              </w:rPr>
              <w:fldChar w:fldCharType="begin"/>
            </w:r>
            <w:r>
              <w:rPr>
                <w:rFonts w:ascii="Times New Roman" w:eastAsia="宋体" w:hAnsi="Times New Roman" w:cs="Times New Roman"/>
                <w:sz w:val="24"/>
              </w:rPr>
              <w:instrText xml:space="preserve"> PAGEREF _Toc14287 \h </w:instrText>
            </w:r>
            <w:r>
              <w:rPr>
                <w:rFonts w:ascii="Times New Roman" w:eastAsia="宋体" w:hAnsi="Times New Roman" w:cs="Times New Roman"/>
                <w:sz w:val="24"/>
              </w:rPr>
            </w:r>
            <w:r>
              <w:rPr>
                <w:rFonts w:ascii="Times New Roman" w:eastAsia="宋体" w:hAnsi="Times New Roman" w:cs="Times New Roman"/>
                <w:sz w:val="24"/>
              </w:rPr>
              <w:fldChar w:fldCharType="separate"/>
            </w:r>
            <w:r w:rsidR="00A5775D">
              <w:rPr>
                <w:rFonts w:ascii="Times New Roman" w:eastAsia="宋体" w:hAnsi="Times New Roman" w:cs="Times New Roman"/>
                <w:noProof/>
                <w:sz w:val="24"/>
              </w:rPr>
              <w:t>9</w:t>
            </w:r>
            <w:r>
              <w:rPr>
                <w:rFonts w:ascii="Times New Roman" w:eastAsia="宋体" w:hAnsi="Times New Roman" w:cs="Times New Roman"/>
                <w:sz w:val="24"/>
              </w:rPr>
              <w:fldChar w:fldCharType="end"/>
            </w:r>
          </w:hyperlink>
        </w:p>
        <w:p w14:paraId="3EF54875" w14:textId="62B40105" w:rsidR="001D6859" w:rsidRDefault="00000000">
          <w:pPr>
            <w:pStyle w:val="TOC2"/>
            <w:tabs>
              <w:tab w:val="clear" w:pos="8721"/>
              <w:tab w:val="right" w:leader="dot" w:pos="8731"/>
            </w:tabs>
            <w:spacing w:line="440" w:lineRule="exact"/>
            <w:rPr>
              <w:rFonts w:ascii="Times New Roman" w:eastAsia="宋体" w:hAnsi="Times New Roman" w:cs="Times New Roman"/>
              <w:sz w:val="24"/>
            </w:rPr>
          </w:pPr>
          <w:hyperlink w:anchor="_Toc831" w:history="1">
            <w:r>
              <w:rPr>
                <w:rFonts w:ascii="Times New Roman" w:eastAsia="宋体" w:hAnsi="Times New Roman" w:cs="Times New Roman"/>
                <w:sz w:val="24"/>
              </w:rPr>
              <w:t>2.2 AFLNet</w:t>
            </w:r>
            <w:r>
              <w:rPr>
                <w:rFonts w:ascii="Times New Roman" w:eastAsia="宋体" w:hAnsi="Times New Roman" w:cs="Times New Roman"/>
                <w:sz w:val="24"/>
              </w:rPr>
              <w:tab/>
            </w:r>
            <w:r>
              <w:rPr>
                <w:rFonts w:ascii="Times New Roman" w:eastAsia="宋体" w:hAnsi="Times New Roman" w:cs="Times New Roman"/>
                <w:sz w:val="24"/>
              </w:rPr>
              <w:fldChar w:fldCharType="begin"/>
            </w:r>
            <w:r>
              <w:rPr>
                <w:rFonts w:ascii="Times New Roman" w:eastAsia="宋体" w:hAnsi="Times New Roman" w:cs="Times New Roman"/>
                <w:sz w:val="24"/>
              </w:rPr>
              <w:instrText xml:space="preserve"> PAGEREF _Toc831 \h </w:instrText>
            </w:r>
            <w:r>
              <w:rPr>
                <w:rFonts w:ascii="Times New Roman" w:eastAsia="宋体" w:hAnsi="Times New Roman" w:cs="Times New Roman"/>
                <w:sz w:val="24"/>
              </w:rPr>
            </w:r>
            <w:r>
              <w:rPr>
                <w:rFonts w:ascii="Times New Roman" w:eastAsia="宋体" w:hAnsi="Times New Roman" w:cs="Times New Roman"/>
                <w:sz w:val="24"/>
              </w:rPr>
              <w:fldChar w:fldCharType="separate"/>
            </w:r>
            <w:r w:rsidR="00A5775D">
              <w:rPr>
                <w:rFonts w:ascii="Times New Roman" w:eastAsia="宋体" w:hAnsi="Times New Roman" w:cs="Times New Roman"/>
                <w:noProof/>
                <w:sz w:val="24"/>
              </w:rPr>
              <w:t>11</w:t>
            </w:r>
            <w:r>
              <w:rPr>
                <w:rFonts w:ascii="Times New Roman" w:eastAsia="宋体" w:hAnsi="Times New Roman" w:cs="Times New Roman"/>
                <w:sz w:val="24"/>
              </w:rPr>
              <w:fldChar w:fldCharType="end"/>
            </w:r>
          </w:hyperlink>
        </w:p>
        <w:p w14:paraId="62E995F4" w14:textId="1700DB27" w:rsidR="001D6859" w:rsidRDefault="00000000">
          <w:pPr>
            <w:pStyle w:val="TOC2"/>
            <w:tabs>
              <w:tab w:val="clear" w:pos="8721"/>
              <w:tab w:val="right" w:leader="dot" w:pos="8731"/>
            </w:tabs>
            <w:spacing w:line="440" w:lineRule="exact"/>
            <w:rPr>
              <w:rFonts w:ascii="Times New Roman" w:eastAsia="宋体" w:hAnsi="Times New Roman" w:cs="Times New Roman"/>
              <w:sz w:val="24"/>
            </w:rPr>
          </w:pPr>
          <w:hyperlink w:anchor="_Toc20284" w:history="1">
            <w:r>
              <w:rPr>
                <w:rFonts w:ascii="Times New Roman" w:eastAsia="宋体" w:hAnsi="Times New Roman" w:cs="Times New Roman"/>
                <w:sz w:val="24"/>
              </w:rPr>
              <w:t>2.3 TriforceAFL</w:t>
            </w:r>
            <w:r>
              <w:rPr>
                <w:rFonts w:ascii="Times New Roman" w:eastAsia="宋体" w:hAnsi="Times New Roman" w:cs="Times New Roman"/>
                <w:sz w:val="24"/>
              </w:rPr>
              <w:tab/>
            </w:r>
            <w:r>
              <w:rPr>
                <w:rFonts w:ascii="Times New Roman" w:eastAsia="宋体" w:hAnsi="Times New Roman" w:cs="Times New Roman"/>
                <w:sz w:val="24"/>
              </w:rPr>
              <w:fldChar w:fldCharType="begin"/>
            </w:r>
            <w:r>
              <w:rPr>
                <w:rFonts w:ascii="Times New Roman" w:eastAsia="宋体" w:hAnsi="Times New Roman" w:cs="Times New Roman"/>
                <w:sz w:val="24"/>
              </w:rPr>
              <w:instrText xml:space="preserve"> PAGEREF _Toc20284 \h </w:instrText>
            </w:r>
            <w:r>
              <w:rPr>
                <w:rFonts w:ascii="Times New Roman" w:eastAsia="宋体" w:hAnsi="Times New Roman" w:cs="Times New Roman"/>
                <w:sz w:val="24"/>
              </w:rPr>
            </w:r>
            <w:r>
              <w:rPr>
                <w:rFonts w:ascii="Times New Roman" w:eastAsia="宋体" w:hAnsi="Times New Roman" w:cs="Times New Roman"/>
                <w:sz w:val="24"/>
              </w:rPr>
              <w:fldChar w:fldCharType="separate"/>
            </w:r>
            <w:r w:rsidR="00A5775D">
              <w:rPr>
                <w:rFonts w:ascii="Times New Roman" w:eastAsia="宋体" w:hAnsi="Times New Roman" w:cs="Times New Roman"/>
                <w:noProof/>
                <w:sz w:val="24"/>
              </w:rPr>
              <w:t>12</w:t>
            </w:r>
            <w:r>
              <w:rPr>
                <w:rFonts w:ascii="Times New Roman" w:eastAsia="宋体" w:hAnsi="Times New Roman" w:cs="Times New Roman"/>
                <w:sz w:val="24"/>
              </w:rPr>
              <w:fldChar w:fldCharType="end"/>
            </w:r>
          </w:hyperlink>
        </w:p>
        <w:p w14:paraId="362AAF99" w14:textId="4BE40F50" w:rsidR="001D6859" w:rsidRDefault="00000000">
          <w:pPr>
            <w:pStyle w:val="TOC2"/>
            <w:tabs>
              <w:tab w:val="clear" w:pos="8721"/>
              <w:tab w:val="right" w:leader="dot" w:pos="8731"/>
            </w:tabs>
            <w:spacing w:line="440" w:lineRule="exact"/>
            <w:rPr>
              <w:rFonts w:ascii="Times New Roman" w:eastAsia="宋体" w:hAnsi="Times New Roman" w:cs="Times New Roman"/>
              <w:sz w:val="24"/>
            </w:rPr>
          </w:pPr>
          <w:hyperlink w:anchor="_Toc8906" w:history="1">
            <w:r>
              <w:rPr>
                <w:rFonts w:ascii="Times New Roman" w:eastAsia="宋体" w:hAnsi="Times New Roman" w:cs="Times New Roman"/>
                <w:sz w:val="24"/>
              </w:rPr>
              <w:t>2.4 DECAF-QEMU</w:t>
            </w:r>
            <w:r>
              <w:rPr>
                <w:rFonts w:ascii="Times New Roman" w:eastAsia="宋体" w:hAnsi="Times New Roman" w:cs="Times New Roman"/>
                <w:sz w:val="24"/>
              </w:rPr>
              <w:tab/>
            </w:r>
            <w:r>
              <w:rPr>
                <w:rFonts w:ascii="Times New Roman" w:eastAsia="宋体" w:hAnsi="Times New Roman" w:cs="Times New Roman"/>
                <w:sz w:val="24"/>
              </w:rPr>
              <w:fldChar w:fldCharType="begin"/>
            </w:r>
            <w:r>
              <w:rPr>
                <w:rFonts w:ascii="Times New Roman" w:eastAsia="宋体" w:hAnsi="Times New Roman" w:cs="Times New Roman"/>
                <w:sz w:val="24"/>
              </w:rPr>
              <w:instrText xml:space="preserve"> PAGEREF _Toc8906 \h </w:instrText>
            </w:r>
            <w:r>
              <w:rPr>
                <w:rFonts w:ascii="Times New Roman" w:eastAsia="宋体" w:hAnsi="Times New Roman" w:cs="Times New Roman"/>
                <w:sz w:val="24"/>
              </w:rPr>
            </w:r>
            <w:r>
              <w:rPr>
                <w:rFonts w:ascii="Times New Roman" w:eastAsia="宋体" w:hAnsi="Times New Roman" w:cs="Times New Roman"/>
                <w:sz w:val="24"/>
              </w:rPr>
              <w:fldChar w:fldCharType="separate"/>
            </w:r>
            <w:r w:rsidR="00A5775D">
              <w:rPr>
                <w:rFonts w:ascii="Times New Roman" w:eastAsia="宋体" w:hAnsi="Times New Roman" w:cs="Times New Roman"/>
                <w:noProof/>
                <w:sz w:val="24"/>
              </w:rPr>
              <w:t>15</w:t>
            </w:r>
            <w:r>
              <w:rPr>
                <w:rFonts w:ascii="Times New Roman" w:eastAsia="宋体" w:hAnsi="Times New Roman" w:cs="Times New Roman"/>
                <w:sz w:val="24"/>
              </w:rPr>
              <w:fldChar w:fldCharType="end"/>
            </w:r>
          </w:hyperlink>
        </w:p>
        <w:p w14:paraId="1E9F4106" w14:textId="4C29D16A" w:rsidR="001D6859" w:rsidRDefault="00000000">
          <w:pPr>
            <w:pStyle w:val="TOC2"/>
            <w:tabs>
              <w:tab w:val="clear" w:pos="8721"/>
              <w:tab w:val="right" w:leader="dot" w:pos="8731"/>
            </w:tabs>
            <w:spacing w:line="440" w:lineRule="exact"/>
            <w:rPr>
              <w:rFonts w:ascii="Times New Roman" w:eastAsia="宋体" w:hAnsi="Times New Roman" w:cs="Times New Roman"/>
              <w:sz w:val="24"/>
            </w:rPr>
          </w:pPr>
          <w:hyperlink w:anchor="_Toc31293" w:history="1">
            <w:r>
              <w:rPr>
                <w:rFonts w:ascii="Times New Roman" w:eastAsia="宋体" w:hAnsi="Times New Roman" w:cs="Times New Roman"/>
                <w:sz w:val="24"/>
              </w:rPr>
              <w:t>2.4 ISPRAS-QEMU</w:t>
            </w:r>
            <w:r>
              <w:rPr>
                <w:rFonts w:ascii="Times New Roman" w:eastAsia="宋体" w:hAnsi="Times New Roman" w:cs="Times New Roman"/>
                <w:sz w:val="24"/>
              </w:rPr>
              <w:tab/>
            </w:r>
            <w:r>
              <w:rPr>
                <w:rFonts w:ascii="Times New Roman" w:eastAsia="宋体" w:hAnsi="Times New Roman" w:cs="Times New Roman"/>
                <w:sz w:val="24"/>
              </w:rPr>
              <w:fldChar w:fldCharType="begin"/>
            </w:r>
            <w:r>
              <w:rPr>
                <w:rFonts w:ascii="Times New Roman" w:eastAsia="宋体" w:hAnsi="Times New Roman" w:cs="Times New Roman"/>
                <w:sz w:val="24"/>
              </w:rPr>
              <w:instrText xml:space="preserve"> PAGEREF _Toc31293 \h </w:instrText>
            </w:r>
            <w:r>
              <w:rPr>
                <w:rFonts w:ascii="Times New Roman" w:eastAsia="宋体" w:hAnsi="Times New Roman" w:cs="Times New Roman"/>
                <w:sz w:val="24"/>
              </w:rPr>
            </w:r>
            <w:r>
              <w:rPr>
                <w:rFonts w:ascii="Times New Roman" w:eastAsia="宋体" w:hAnsi="Times New Roman" w:cs="Times New Roman"/>
                <w:sz w:val="24"/>
              </w:rPr>
              <w:fldChar w:fldCharType="separate"/>
            </w:r>
            <w:r w:rsidR="00A5775D">
              <w:rPr>
                <w:rFonts w:ascii="Times New Roman" w:eastAsia="宋体" w:hAnsi="Times New Roman" w:cs="Times New Roman"/>
                <w:noProof/>
                <w:sz w:val="24"/>
              </w:rPr>
              <w:t>15</w:t>
            </w:r>
            <w:r>
              <w:rPr>
                <w:rFonts w:ascii="Times New Roman" w:eastAsia="宋体" w:hAnsi="Times New Roman" w:cs="Times New Roman"/>
                <w:sz w:val="24"/>
              </w:rPr>
              <w:fldChar w:fldCharType="end"/>
            </w:r>
          </w:hyperlink>
        </w:p>
        <w:p w14:paraId="5E8E3EBF" w14:textId="52415C43" w:rsidR="001D6859" w:rsidRDefault="00000000">
          <w:pPr>
            <w:pStyle w:val="TOC2"/>
            <w:tabs>
              <w:tab w:val="clear" w:pos="8721"/>
              <w:tab w:val="right" w:leader="dot" w:pos="8731"/>
            </w:tabs>
            <w:spacing w:line="440" w:lineRule="exact"/>
            <w:rPr>
              <w:rFonts w:ascii="Times New Roman" w:eastAsia="宋体" w:hAnsi="Times New Roman" w:cs="Times New Roman"/>
              <w:sz w:val="24"/>
            </w:rPr>
          </w:pPr>
          <w:hyperlink w:anchor="_Toc21375" w:history="1">
            <w:r>
              <w:rPr>
                <w:rFonts w:ascii="Times New Roman" w:eastAsia="宋体" w:hAnsi="Times New Roman" w:cs="Times New Roman"/>
                <w:sz w:val="24"/>
              </w:rPr>
              <w:t xml:space="preserve">2.5 </w:t>
            </w:r>
            <w:r>
              <w:rPr>
                <w:rFonts w:ascii="Times New Roman" w:eastAsia="宋体" w:hAnsi="Times New Roman" w:cs="Times New Roman"/>
                <w:sz w:val="24"/>
              </w:rPr>
              <w:t>本章小结</w:t>
            </w:r>
            <w:r>
              <w:rPr>
                <w:rFonts w:ascii="Times New Roman" w:eastAsia="宋体" w:hAnsi="Times New Roman" w:cs="Times New Roman"/>
                <w:sz w:val="24"/>
              </w:rPr>
              <w:tab/>
            </w:r>
            <w:r>
              <w:rPr>
                <w:rFonts w:ascii="Times New Roman" w:eastAsia="宋体" w:hAnsi="Times New Roman" w:cs="Times New Roman"/>
                <w:sz w:val="24"/>
              </w:rPr>
              <w:fldChar w:fldCharType="begin"/>
            </w:r>
            <w:r>
              <w:rPr>
                <w:rFonts w:ascii="Times New Roman" w:eastAsia="宋体" w:hAnsi="Times New Roman" w:cs="Times New Roman"/>
                <w:sz w:val="24"/>
              </w:rPr>
              <w:instrText xml:space="preserve"> PAGEREF _Toc21375 \h </w:instrText>
            </w:r>
            <w:r>
              <w:rPr>
                <w:rFonts w:ascii="Times New Roman" w:eastAsia="宋体" w:hAnsi="Times New Roman" w:cs="Times New Roman"/>
                <w:sz w:val="24"/>
              </w:rPr>
            </w:r>
            <w:r>
              <w:rPr>
                <w:rFonts w:ascii="Times New Roman" w:eastAsia="宋体" w:hAnsi="Times New Roman" w:cs="Times New Roman"/>
                <w:sz w:val="24"/>
              </w:rPr>
              <w:fldChar w:fldCharType="separate"/>
            </w:r>
            <w:r w:rsidR="00A5775D">
              <w:rPr>
                <w:rFonts w:ascii="Times New Roman" w:eastAsia="宋体" w:hAnsi="Times New Roman" w:cs="Times New Roman"/>
                <w:noProof/>
                <w:sz w:val="24"/>
              </w:rPr>
              <w:t>16</w:t>
            </w:r>
            <w:r>
              <w:rPr>
                <w:rFonts w:ascii="Times New Roman" w:eastAsia="宋体" w:hAnsi="Times New Roman" w:cs="Times New Roman"/>
                <w:sz w:val="24"/>
              </w:rPr>
              <w:fldChar w:fldCharType="end"/>
            </w:r>
          </w:hyperlink>
        </w:p>
        <w:p w14:paraId="120A0EBD" w14:textId="564B1A69" w:rsidR="001D6859" w:rsidRDefault="00000000">
          <w:pPr>
            <w:pStyle w:val="TOC1"/>
            <w:tabs>
              <w:tab w:val="clear" w:pos="8721"/>
              <w:tab w:val="right" w:leader="dot" w:pos="8731"/>
            </w:tabs>
            <w:spacing w:line="440" w:lineRule="exact"/>
            <w:rPr>
              <w:rFonts w:ascii="Times New Roman" w:eastAsia="宋体" w:hAnsi="Times New Roman" w:cs="Times New Roman"/>
              <w:sz w:val="24"/>
            </w:rPr>
          </w:pPr>
          <w:hyperlink w:anchor="_Toc26396" w:history="1">
            <w:r>
              <w:rPr>
                <w:rFonts w:ascii="Times New Roman" w:eastAsia="宋体" w:hAnsi="Times New Roman" w:cs="Times New Roman"/>
                <w:sz w:val="24"/>
              </w:rPr>
              <w:t>第</w:t>
            </w:r>
            <w:r>
              <w:rPr>
                <w:rFonts w:ascii="Times New Roman" w:eastAsia="宋体" w:hAnsi="Times New Roman" w:cs="Times New Roman"/>
                <w:sz w:val="24"/>
              </w:rPr>
              <w:t>3</w:t>
            </w:r>
            <w:r>
              <w:rPr>
                <w:rFonts w:ascii="Times New Roman" w:eastAsia="宋体" w:hAnsi="Times New Roman" w:cs="Times New Roman"/>
                <w:sz w:val="24"/>
              </w:rPr>
              <w:t>章</w:t>
            </w:r>
            <w:r>
              <w:rPr>
                <w:rFonts w:ascii="Times New Roman" w:eastAsia="宋体" w:hAnsi="Times New Roman" w:cs="Times New Roman"/>
                <w:sz w:val="24"/>
              </w:rPr>
              <w:t xml:space="preserve"> </w:t>
            </w:r>
            <w:r>
              <w:rPr>
                <w:rFonts w:ascii="Times New Roman" w:eastAsia="宋体" w:hAnsi="Times New Roman" w:cs="Times New Roman" w:hint="eastAsia"/>
                <w:sz w:val="24"/>
              </w:rPr>
              <w:t>系统级灰盒模糊测试</w:t>
            </w:r>
            <w:r>
              <w:rPr>
                <w:rFonts w:ascii="Times New Roman" w:eastAsia="宋体" w:hAnsi="Times New Roman" w:cs="Times New Roman"/>
                <w:sz w:val="24"/>
              </w:rPr>
              <w:tab/>
            </w:r>
            <w:r>
              <w:rPr>
                <w:rFonts w:ascii="Times New Roman" w:eastAsia="宋体" w:hAnsi="Times New Roman" w:cs="Times New Roman"/>
                <w:sz w:val="24"/>
              </w:rPr>
              <w:fldChar w:fldCharType="begin"/>
            </w:r>
            <w:r>
              <w:rPr>
                <w:rFonts w:ascii="Times New Roman" w:eastAsia="宋体" w:hAnsi="Times New Roman" w:cs="Times New Roman"/>
                <w:sz w:val="24"/>
              </w:rPr>
              <w:instrText xml:space="preserve"> PAGEREF _Toc26396 \h </w:instrText>
            </w:r>
            <w:r>
              <w:rPr>
                <w:rFonts w:ascii="Times New Roman" w:eastAsia="宋体" w:hAnsi="Times New Roman" w:cs="Times New Roman"/>
                <w:sz w:val="24"/>
              </w:rPr>
            </w:r>
            <w:r>
              <w:rPr>
                <w:rFonts w:ascii="Times New Roman" w:eastAsia="宋体" w:hAnsi="Times New Roman" w:cs="Times New Roman"/>
                <w:sz w:val="24"/>
              </w:rPr>
              <w:fldChar w:fldCharType="separate"/>
            </w:r>
            <w:r w:rsidR="00A5775D">
              <w:rPr>
                <w:rFonts w:ascii="Times New Roman" w:eastAsia="宋体" w:hAnsi="Times New Roman" w:cs="Times New Roman"/>
                <w:noProof/>
                <w:sz w:val="24"/>
              </w:rPr>
              <w:t>17</w:t>
            </w:r>
            <w:r>
              <w:rPr>
                <w:rFonts w:ascii="Times New Roman" w:eastAsia="宋体" w:hAnsi="Times New Roman" w:cs="Times New Roman"/>
                <w:sz w:val="24"/>
              </w:rPr>
              <w:fldChar w:fldCharType="end"/>
            </w:r>
          </w:hyperlink>
        </w:p>
        <w:p w14:paraId="26E42AF9" w14:textId="4E884170" w:rsidR="001D6859" w:rsidRDefault="00000000">
          <w:pPr>
            <w:pStyle w:val="TOC2"/>
            <w:tabs>
              <w:tab w:val="clear" w:pos="8721"/>
              <w:tab w:val="right" w:leader="dot" w:pos="8731"/>
            </w:tabs>
            <w:spacing w:line="440" w:lineRule="exact"/>
            <w:rPr>
              <w:rFonts w:ascii="Times New Roman" w:eastAsia="宋体" w:hAnsi="Times New Roman" w:cs="Times New Roman"/>
              <w:sz w:val="24"/>
            </w:rPr>
          </w:pPr>
          <w:hyperlink w:anchor="_Toc21389" w:history="1">
            <w:r>
              <w:rPr>
                <w:rFonts w:ascii="Times New Roman" w:eastAsia="宋体" w:hAnsi="Times New Roman" w:cs="Times New Roman"/>
                <w:sz w:val="24"/>
              </w:rPr>
              <w:t xml:space="preserve">3.1 </w:t>
            </w:r>
            <w:r>
              <w:rPr>
                <w:rFonts w:ascii="Times New Roman" w:eastAsia="宋体" w:hAnsi="Times New Roman" w:cs="Times New Roman" w:hint="eastAsia"/>
                <w:sz w:val="24"/>
              </w:rPr>
              <w:t>系统级灰盒模糊测试方法</w:t>
            </w:r>
            <w:r>
              <w:rPr>
                <w:rFonts w:ascii="Times New Roman" w:eastAsia="宋体" w:hAnsi="Times New Roman" w:cs="Times New Roman"/>
                <w:sz w:val="24"/>
              </w:rPr>
              <w:tab/>
            </w:r>
            <w:r>
              <w:rPr>
                <w:rFonts w:ascii="Times New Roman" w:eastAsia="宋体" w:hAnsi="Times New Roman" w:cs="Times New Roman"/>
                <w:sz w:val="24"/>
              </w:rPr>
              <w:fldChar w:fldCharType="begin"/>
            </w:r>
            <w:r>
              <w:rPr>
                <w:rFonts w:ascii="Times New Roman" w:eastAsia="宋体" w:hAnsi="Times New Roman" w:cs="Times New Roman"/>
                <w:sz w:val="24"/>
              </w:rPr>
              <w:instrText xml:space="preserve"> PAGEREF _Toc21389 \h </w:instrText>
            </w:r>
            <w:r>
              <w:rPr>
                <w:rFonts w:ascii="Times New Roman" w:eastAsia="宋体" w:hAnsi="Times New Roman" w:cs="Times New Roman"/>
                <w:sz w:val="24"/>
              </w:rPr>
            </w:r>
            <w:r>
              <w:rPr>
                <w:rFonts w:ascii="Times New Roman" w:eastAsia="宋体" w:hAnsi="Times New Roman" w:cs="Times New Roman"/>
                <w:sz w:val="24"/>
              </w:rPr>
              <w:fldChar w:fldCharType="separate"/>
            </w:r>
            <w:r w:rsidR="00A5775D">
              <w:rPr>
                <w:rFonts w:ascii="Times New Roman" w:eastAsia="宋体" w:hAnsi="Times New Roman" w:cs="Times New Roman"/>
                <w:noProof/>
                <w:sz w:val="24"/>
              </w:rPr>
              <w:t>17</w:t>
            </w:r>
            <w:r>
              <w:rPr>
                <w:rFonts w:ascii="Times New Roman" w:eastAsia="宋体" w:hAnsi="Times New Roman" w:cs="Times New Roman"/>
                <w:sz w:val="24"/>
              </w:rPr>
              <w:fldChar w:fldCharType="end"/>
            </w:r>
          </w:hyperlink>
        </w:p>
        <w:p w14:paraId="1A5162C8" w14:textId="1D55D3C8" w:rsidR="001D6859" w:rsidRDefault="00000000">
          <w:pPr>
            <w:pStyle w:val="TOC3"/>
            <w:tabs>
              <w:tab w:val="right" w:leader="dot" w:pos="8731"/>
            </w:tabs>
            <w:spacing w:line="440" w:lineRule="exact"/>
            <w:rPr>
              <w:rFonts w:ascii="Times New Roman" w:eastAsia="宋体" w:hAnsi="Times New Roman" w:cs="Times New Roman"/>
              <w:sz w:val="24"/>
            </w:rPr>
          </w:pPr>
          <w:hyperlink w:anchor="_Toc18449" w:history="1">
            <w:r>
              <w:rPr>
                <w:rFonts w:ascii="Times New Roman" w:eastAsia="宋体" w:hAnsi="Times New Roman" w:cs="Times New Roman"/>
                <w:sz w:val="24"/>
              </w:rPr>
              <w:t xml:space="preserve">3.1.1 </w:t>
            </w:r>
            <w:r>
              <w:rPr>
                <w:rFonts w:ascii="Times New Roman" w:eastAsia="宋体" w:hAnsi="Times New Roman" w:cs="Times New Roman"/>
                <w:sz w:val="24"/>
              </w:rPr>
              <w:t>代码执行信息的获取</w:t>
            </w:r>
            <w:r>
              <w:rPr>
                <w:rFonts w:ascii="Times New Roman" w:eastAsia="宋体" w:hAnsi="Times New Roman" w:cs="Times New Roman" w:hint="eastAsia"/>
                <w:sz w:val="24"/>
              </w:rPr>
              <w:t>方法</w:t>
            </w:r>
            <w:r>
              <w:rPr>
                <w:rFonts w:ascii="Times New Roman" w:eastAsia="宋体" w:hAnsi="Times New Roman" w:cs="Times New Roman"/>
                <w:sz w:val="24"/>
              </w:rPr>
              <w:tab/>
            </w:r>
            <w:r>
              <w:rPr>
                <w:rFonts w:ascii="Times New Roman" w:eastAsia="宋体" w:hAnsi="Times New Roman" w:cs="Times New Roman"/>
                <w:sz w:val="24"/>
              </w:rPr>
              <w:fldChar w:fldCharType="begin"/>
            </w:r>
            <w:r>
              <w:rPr>
                <w:rFonts w:ascii="Times New Roman" w:eastAsia="宋体" w:hAnsi="Times New Roman" w:cs="Times New Roman"/>
                <w:sz w:val="24"/>
              </w:rPr>
              <w:instrText xml:space="preserve"> PAGEREF _Toc18449 \h </w:instrText>
            </w:r>
            <w:r>
              <w:rPr>
                <w:rFonts w:ascii="Times New Roman" w:eastAsia="宋体" w:hAnsi="Times New Roman" w:cs="Times New Roman"/>
                <w:sz w:val="24"/>
              </w:rPr>
            </w:r>
            <w:r>
              <w:rPr>
                <w:rFonts w:ascii="Times New Roman" w:eastAsia="宋体" w:hAnsi="Times New Roman" w:cs="Times New Roman"/>
                <w:sz w:val="24"/>
              </w:rPr>
              <w:fldChar w:fldCharType="separate"/>
            </w:r>
            <w:r w:rsidR="00A5775D">
              <w:rPr>
                <w:rFonts w:ascii="Times New Roman" w:eastAsia="宋体" w:hAnsi="Times New Roman" w:cs="Times New Roman"/>
                <w:noProof/>
                <w:sz w:val="24"/>
              </w:rPr>
              <w:t>17</w:t>
            </w:r>
            <w:r>
              <w:rPr>
                <w:rFonts w:ascii="Times New Roman" w:eastAsia="宋体" w:hAnsi="Times New Roman" w:cs="Times New Roman"/>
                <w:sz w:val="24"/>
              </w:rPr>
              <w:fldChar w:fldCharType="end"/>
            </w:r>
          </w:hyperlink>
        </w:p>
        <w:p w14:paraId="3F4761B5" w14:textId="25C79D09" w:rsidR="001D6859" w:rsidRDefault="00000000">
          <w:pPr>
            <w:pStyle w:val="TOC3"/>
            <w:tabs>
              <w:tab w:val="right" w:leader="dot" w:pos="8731"/>
            </w:tabs>
            <w:spacing w:line="440" w:lineRule="exact"/>
            <w:rPr>
              <w:rFonts w:ascii="Times New Roman" w:eastAsia="宋体" w:hAnsi="Times New Roman" w:cs="Times New Roman"/>
              <w:sz w:val="24"/>
            </w:rPr>
          </w:pPr>
          <w:hyperlink w:anchor="_Toc28143" w:history="1">
            <w:r>
              <w:rPr>
                <w:rFonts w:ascii="Times New Roman" w:eastAsia="宋体" w:hAnsi="Times New Roman" w:cs="Times New Roman"/>
                <w:sz w:val="24"/>
              </w:rPr>
              <w:t xml:space="preserve">3.1.2 </w:t>
            </w:r>
            <w:r>
              <w:rPr>
                <w:rFonts w:ascii="Times New Roman" w:eastAsia="宋体" w:hAnsi="Times New Roman" w:cs="Times New Roman"/>
                <w:sz w:val="24"/>
              </w:rPr>
              <w:t>目标进程的状态探测和控制</w:t>
            </w:r>
            <w:r>
              <w:rPr>
                <w:rFonts w:ascii="Times New Roman" w:eastAsia="宋体" w:hAnsi="Times New Roman" w:cs="Times New Roman" w:hint="eastAsia"/>
                <w:sz w:val="24"/>
              </w:rPr>
              <w:t>方法</w:t>
            </w:r>
            <w:r>
              <w:rPr>
                <w:rFonts w:ascii="Times New Roman" w:eastAsia="宋体" w:hAnsi="Times New Roman" w:cs="Times New Roman"/>
                <w:sz w:val="24"/>
              </w:rPr>
              <w:tab/>
            </w:r>
            <w:r>
              <w:rPr>
                <w:rFonts w:ascii="Times New Roman" w:eastAsia="宋体" w:hAnsi="Times New Roman" w:cs="Times New Roman"/>
                <w:sz w:val="24"/>
              </w:rPr>
              <w:fldChar w:fldCharType="begin"/>
            </w:r>
            <w:r>
              <w:rPr>
                <w:rFonts w:ascii="Times New Roman" w:eastAsia="宋体" w:hAnsi="Times New Roman" w:cs="Times New Roman"/>
                <w:sz w:val="24"/>
              </w:rPr>
              <w:instrText xml:space="preserve"> PAGEREF _Toc28143 \h </w:instrText>
            </w:r>
            <w:r>
              <w:rPr>
                <w:rFonts w:ascii="Times New Roman" w:eastAsia="宋体" w:hAnsi="Times New Roman" w:cs="Times New Roman"/>
                <w:sz w:val="24"/>
              </w:rPr>
            </w:r>
            <w:r>
              <w:rPr>
                <w:rFonts w:ascii="Times New Roman" w:eastAsia="宋体" w:hAnsi="Times New Roman" w:cs="Times New Roman"/>
                <w:sz w:val="24"/>
              </w:rPr>
              <w:fldChar w:fldCharType="separate"/>
            </w:r>
            <w:r w:rsidR="00A5775D">
              <w:rPr>
                <w:rFonts w:ascii="Times New Roman" w:eastAsia="宋体" w:hAnsi="Times New Roman" w:cs="Times New Roman"/>
                <w:noProof/>
                <w:sz w:val="24"/>
              </w:rPr>
              <w:t>20</w:t>
            </w:r>
            <w:r>
              <w:rPr>
                <w:rFonts w:ascii="Times New Roman" w:eastAsia="宋体" w:hAnsi="Times New Roman" w:cs="Times New Roman"/>
                <w:sz w:val="24"/>
              </w:rPr>
              <w:fldChar w:fldCharType="end"/>
            </w:r>
          </w:hyperlink>
        </w:p>
        <w:p w14:paraId="307C286F" w14:textId="354F6847" w:rsidR="001D6859" w:rsidRDefault="00000000">
          <w:pPr>
            <w:pStyle w:val="TOC2"/>
            <w:tabs>
              <w:tab w:val="clear" w:pos="8721"/>
              <w:tab w:val="right" w:leader="dot" w:pos="8731"/>
            </w:tabs>
            <w:spacing w:line="440" w:lineRule="exact"/>
            <w:rPr>
              <w:rFonts w:ascii="Times New Roman" w:eastAsia="宋体" w:hAnsi="Times New Roman" w:cs="Times New Roman"/>
              <w:sz w:val="24"/>
            </w:rPr>
          </w:pPr>
          <w:hyperlink w:anchor="_Toc8008" w:history="1">
            <w:r>
              <w:rPr>
                <w:rFonts w:ascii="Times New Roman" w:eastAsia="宋体" w:hAnsi="Times New Roman" w:cs="Times New Roman"/>
                <w:sz w:val="24"/>
              </w:rPr>
              <w:t xml:space="preserve">3.2 </w:t>
            </w:r>
            <w:r>
              <w:rPr>
                <w:rFonts w:ascii="Times New Roman" w:eastAsia="宋体" w:hAnsi="Times New Roman" w:cs="Times New Roman" w:hint="eastAsia"/>
                <w:sz w:val="24"/>
              </w:rPr>
              <w:t>系统级灰盒模糊测试系统</w:t>
            </w:r>
            <w:r>
              <w:rPr>
                <w:rFonts w:ascii="Times New Roman" w:eastAsia="宋体" w:hAnsi="Times New Roman" w:cs="Times New Roman"/>
                <w:sz w:val="24"/>
              </w:rPr>
              <w:tab/>
            </w:r>
            <w:r>
              <w:rPr>
                <w:rFonts w:ascii="Times New Roman" w:eastAsia="宋体" w:hAnsi="Times New Roman" w:cs="Times New Roman"/>
                <w:sz w:val="24"/>
              </w:rPr>
              <w:fldChar w:fldCharType="begin"/>
            </w:r>
            <w:r>
              <w:rPr>
                <w:rFonts w:ascii="Times New Roman" w:eastAsia="宋体" w:hAnsi="Times New Roman" w:cs="Times New Roman"/>
                <w:sz w:val="24"/>
              </w:rPr>
              <w:instrText xml:space="preserve"> PAGEREF _Toc8008 \h </w:instrText>
            </w:r>
            <w:r>
              <w:rPr>
                <w:rFonts w:ascii="Times New Roman" w:eastAsia="宋体" w:hAnsi="Times New Roman" w:cs="Times New Roman"/>
                <w:sz w:val="24"/>
              </w:rPr>
            </w:r>
            <w:r>
              <w:rPr>
                <w:rFonts w:ascii="Times New Roman" w:eastAsia="宋体" w:hAnsi="Times New Roman" w:cs="Times New Roman"/>
                <w:sz w:val="24"/>
              </w:rPr>
              <w:fldChar w:fldCharType="separate"/>
            </w:r>
            <w:r w:rsidR="00A5775D">
              <w:rPr>
                <w:rFonts w:ascii="Times New Roman" w:eastAsia="宋体" w:hAnsi="Times New Roman" w:cs="Times New Roman"/>
                <w:noProof/>
                <w:sz w:val="24"/>
              </w:rPr>
              <w:t>22</w:t>
            </w:r>
            <w:r>
              <w:rPr>
                <w:rFonts w:ascii="Times New Roman" w:eastAsia="宋体" w:hAnsi="Times New Roman" w:cs="Times New Roman"/>
                <w:sz w:val="24"/>
              </w:rPr>
              <w:fldChar w:fldCharType="end"/>
            </w:r>
          </w:hyperlink>
        </w:p>
        <w:p w14:paraId="2627EF56" w14:textId="0302E207" w:rsidR="001D6859" w:rsidRDefault="00000000">
          <w:pPr>
            <w:pStyle w:val="TOC3"/>
            <w:tabs>
              <w:tab w:val="right" w:leader="dot" w:pos="8731"/>
            </w:tabs>
            <w:spacing w:line="440" w:lineRule="exact"/>
            <w:rPr>
              <w:rFonts w:ascii="Times New Roman" w:eastAsia="宋体" w:hAnsi="Times New Roman" w:cs="Times New Roman"/>
              <w:sz w:val="24"/>
            </w:rPr>
          </w:pPr>
          <w:hyperlink w:anchor="_Toc23250" w:history="1">
            <w:r>
              <w:rPr>
                <w:rFonts w:ascii="Times New Roman" w:eastAsia="宋体" w:hAnsi="Times New Roman" w:cs="Times New Roman" w:hint="eastAsia"/>
                <w:sz w:val="24"/>
              </w:rPr>
              <w:t>3.2.1 AFLNetSpy</w:t>
            </w:r>
            <w:r>
              <w:rPr>
                <w:rFonts w:ascii="Times New Roman" w:eastAsia="宋体" w:hAnsi="Times New Roman" w:cs="Times New Roman" w:hint="eastAsia"/>
                <w:sz w:val="24"/>
              </w:rPr>
              <w:t>架构</w:t>
            </w:r>
            <w:r>
              <w:rPr>
                <w:rFonts w:ascii="Times New Roman" w:eastAsia="宋体" w:hAnsi="Times New Roman" w:cs="Times New Roman"/>
                <w:sz w:val="24"/>
              </w:rPr>
              <w:tab/>
            </w:r>
            <w:r>
              <w:rPr>
                <w:rFonts w:ascii="Times New Roman" w:eastAsia="宋体" w:hAnsi="Times New Roman" w:cs="Times New Roman"/>
                <w:sz w:val="24"/>
              </w:rPr>
              <w:fldChar w:fldCharType="begin"/>
            </w:r>
            <w:r>
              <w:rPr>
                <w:rFonts w:ascii="Times New Roman" w:eastAsia="宋体" w:hAnsi="Times New Roman" w:cs="Times New Roman"/>
                <w:sz w:val="24"/>
              </w:rPr>
              <w:instrText xml:space="preserve"> PAGEREF _Toc23250 \h </w:instrText>
            </w:r>
            <w:r>
              <w:rPr>
                <w:rFonts w:ascii="Times New Roman" w:eastAsia="宋体" w:hAnsi="Times New Roman" w:cs="Times New Roman"/>
                <w:sz w:val="24"/>
              </w:rPr>
            </w:r>
            <w:r>
              <w:rPr>
                <w:rFonts w:ascii="Times New Roman" w:eastAsia="宋体" w:hAnsi="Times New Roman" w:cs="Times New Roman"/>
                <w:sz w:val="24"/>
              </w:rPr>
              <w:fldChar w:fldCharType="separate"/>
            </w:r>
            <w:r w:rsidR="00A5775D">
              <w:rPr>
                <w:rFonts w:ascii="Times New Roman" w:eastAsia="宋体" w:hAnsi="Times New Roman" w:cs="Times New Roman"/>
                <w:noProof/>
                <w:sz w:val="24"/>
              </w:rPr>
              <w:t>23</w:t>
            </w:r>
            <w:r>
              <w:rPr>
                <w:rFonts w:ascii="Times New Roman" w:eastAsia="宋体" w:hAnsi="Times New Roman" w:cs="Times New Roman"/>
                <w:sz w:val="24"/>
              </w:rPr>
              <w:fldChar w:fldCharType="end"/>
            </w:r>
          </w:hyperlink>
        </w:p>
        <w:p w14:paraId="651574E1" w14:textId="14455388" w:rsidR="001D6859" w:rsidRDefault="00000000">
          <w:pPr>
            <w:pStyle w:val="TOC3"/>
            <w:tabs>
              <w:tab w:val="right" w:leader="dot" w:pos="8731"/>
            </w:tabs>
            <w:spacing w:line="440" w:lineRule="exact"/>
            <w:rPr>
              <w:rFonts w:ascii="Times New Roman" w:eastAsia="宋体" w:hAnsi="Times New Roman" w:cs="Times New Roman"/>
              <w:sz w:val="24"/>
            </w:rPr>
          </w:pPr>
          <w:hyperlink w:anchor="_Toc20514" w:history="1">
            <w:r>
              <w:rPr>
                <w:rFonts w:ascii="Times New Roman" w:eastAsia="宋体" w:hAnsi="Times New Roman" w:cs="Times New Roman"/>
                <w:sz w:val="24"/>
              </w:rPr>
              <w:t>3.</w:t>
            </w:r>
            <w:r>
              <w:rPr>
                <w:rFonts w:ascii="Times New Roman" w:eastAsia="宋体" w:hAnsi="Times New Roman" w:cs="Times New Roman" w:hint="eastAsia"/>
                <w:sz w:val="24"/>
              </w:rPr>
              <w:t>2.2</w:t>
            </w:r>
            <w:r>
              <w:rPr>
                <w:rFonts w:ascii="Times New Roman" w:eastAsia="宋体" w:hAnsi="Times New Roman" w:cs="Times New Roman"/>
                <w:sz w:val="24"/>
              </w:rPr>
              <w:t xml:space="preserve"> QEMU-SPY</w:t>
            </w:r>
            <w:r>
              <w:rPr>
                <w:rFonts w:ascii="Times New Roman" w:eastAsia="宋体" w:hAnsi="Times New Roman" w:cs="Times New Roman"/>
                <w:sz w:val="24"/>
              </w:rPr>
              <w:t>设计</w:t>
            </w:r>
            <w:r>
              <w:rPr>
                <w:rFonts w:ascii="Times New Roman" w:eastAsia="宋体" w:hAnsi="Times New Roman" w:cs="Times New Roman"/>
                <w:sz w:val="24"/>
              </w:rPr>
              <w:tab/>
            </w:r>
            <w:r>
              <w:rPr>
                <w:rFonts w:ascii="Times New Roman" w:eastAsia="宋体" w:hAnsi="Times New Roman" w:cs="Times New Roman"/>
                <w:sz w:val="24"/>
              </w:rPr>
              <w:fldChar w:fldCharType="begin"/>
            </w:r>
            <w:r>
              <w:rPr>
                <w:rFonts w:ascii="Times New Roman" w:eastAsia="宋体" w:hAnsi="Times New Roman" w:cs="Times New Roman"/>
                <w:sz w:val="24"/>
              </w:rPr>
              <w:instrText xml:space="preserve"> PAGEREF _Toc20514 \h </w:instrText>
            </w:r>
            <w:r>
              <w:rPr>
                <w:rFonts w:ascii="Times New Roman" w:eastAsia="宋体" w:hAnsi="Times New Roman" w:cs="Times New Roman"/>
                <w:sz w:val="24"/>
              </w:rPr>
            </w:r>
            <w:r>
              <w:rPr>
                <w:rFonts w:ascii="Times New Roman" w:eastAsia="宋体" w:hAnsi="Times New Roman" w:cs="Times New Roman"/>
                <w:sz w:val="24"/>
              </w:rPr>
              <w:fldChar w:fldCharType="separate"/>
            </w:r>
            <w:r w:rsidR="00A5775D">
              <w:rPr>
                <w:rFonts w:ascii="Times New Roman" w:eastAsia="宋体" w:hAnsi="Times New Roman" w:cs="Times New Roman"/>
                <w:noProof/>
                <w:sz w:val="24"/>
              </w:rPr>
              <w:t>24</w:t>
            </w:r>
            <w:r>
              <w:rPr>
                <w:rFonts w:ascii="Times New Roman" w:eastAsia="宋体" w:hAnsi="Times New Roman" w:cs="Times New Roman"/>
                <w:sz w:val="24"/>
              </w:rPr>
              <w:fldChar w:fldCharType="end"/>
            </w:r>
          </w:hyperlink>
        </w:p>
        <w:p w14:paraId="0331D640" w14:textId="645904DA" w:rsidR="001D6859" w:rsidRDefault="00000000">
          <w:pPr>
            <w:pStyle w:val="TOC3"/>
            <w:tabs>
              <w:tab w:val="right" w:leader="dot" w:pos="8731"/>
            </w:tabs>
            <w:spacing w:line="440" w:lineRule="exact"/>
            <w:rPr>
              <w:rFonts w:ascii="Times New Roman" w:eastAsia="宋体" w:hAnsi="Times New Roman" w:cs="Times New Roman"/>
              <w:sz w:val="24"/>
            </w:rPr>
          </w:pPr>
          <w:hyperlink w:anchor="_Toc29785" w:history="1">
            <w:r>
              <w:rPr>
                <w:rFonts w:ascii="Times New Roman" w:eastAsia="宋体" w:hAnsi="Times New Roman" w:cs="Times New Roman"/>
                <w:sz w:val="24"/>
              </w:rPr>
              <w:t>3.</w:t>
            </w:r>
            <w:r>
              <w:rPr>
                <w:rFonts w:ascii="Times New Roman" w:eastAsia="宋体" w:hAnsi="Times New Roman" w:cs="Times New Roman" w:hint="eastAsia"/>
                <w:bCs/>
                <w:sz w:val="24"/>
              </w:rPr>
              <w:t>2.3</w:t>
            </w:r>
            <w:r>
              <w:rPr>
                <w:rFonts w:ascii="Times New Roman" w:eastAsia="宋体" w:hAnsi="Times New Roman" w:cs="Times New Roman"/>
                <w:sz w:val="24"/>
              </w:rPr>
              <w:t xml:space="preserve"> </w:t>
            </w:r>
            <w:r>
              <w:rPr>
                <w:rFonts w:ascii="Times New Roman" w:eastAsia="宋体" w:hAnsi="Times New Roman" w:cs="Times New Roman"/>
                <w:sz w:val="24"/>
              </w:rPr>
              <w:t>系统调用回调</w:t>
            </w:r>
            <w:r>
              <w:rPr>
                <w:rFonts w:ascii="Times New Roman" w:eastAsia="宋体" w:hAnsi="Times New Roman" w:cs="Times New Roman" w:hint="eastAsia"/>
                <w:sz w:val="24"/>
              </w:rPr>
              <w:t>实现</w:t>
            </w:r>
            <w:r>
              <w:rPr>
                <w:rFonts w:ascii="Times New Roman" w:eastAsia="宋体" w:hAnsi="Times New Roman" w:cs="Times New Roman"/>
                <w:sz w:val="24"/>
              </w:rPr>
              <w:tab/>
            </w:r>
            <w:r>
              <w:rPr>
                <w:rFonts w:ascii="Times New Roman" w:eastAsia="宋体" w:hAnsi="Times New Roman" w:cs="Times New Roman"/>
                <w:sz w:val="24"/>
              </w:rPr>
              <w:fldChar w:fldCharType="begin"/>
            </w:r>
            <w:r>
              <w:rPr>
                <w:rFonts w:ascii="Times New Roman" w:eastAsia="宋体" w:hAnsi="Times New Roman" w:cs="Times New Roman"/>
                <w:sz w:val="24"/>
              </w:rPr>
              <w:instrText xml:space="preserve"> PAGEREF _Toc29785 \h </w:instrText>
            </w:r>
            <w:r>
              <w:rPr>
                <w:rFonts w:ascii="Times New Roman" w:eastAsia="宋体" w:hAnsi="Times New Roman" w:cs="Times New Roman"/>
                <w:sz w:val="24"/>
              </w:rPr>
            </w:r>
            <w:r>
              <w:rPr>
                <w:rFonts w:ascii="Times New Roman" w:eastAsia="宋体" w:hAnsi="Times New Roman" w:cs="Times New Roman"/>
                <w:sz w:val="24"/>
              </w:rPr>
              <w:fldChar w:fldCharType="separate"/>
            </w:r>
            <w:r w:rsidR="00A5775D">
              <w:rPr>
                <w:rFonts w:ascii="Times New Roman" w:eastAsia="宋体" w:hAnsi="Times New Roman" w:cs="Times New Roman"/>
                <w:noProof/>
                <w:sz w:val="24"/>
              </w:rPr>
              <w:t>30</w:t>
            </w:r>
            <w:r>
              <w:rPr>
                <w:rFonts w:ascii="Times New Roman" w:eastAsia="宋体" w:hAnsi="Times New Roman" w:cs="Times New Roman"/>
                <w:sz w:val="24"/>
              </w:rPr>
              <w:fldChar w:fldCharType="end"/>
            </w:r>
          </w:hyperlink>
        </w:p>
        <w:p w14:paraId="29F5080E" w14:textId="3A643D7C" w:rsidR="001D6859" w:rsidRDefault="00000000">
          <w:pPr>
            <w:pStyle w:val="TOC2"/>
            <w:tabs>
              <w:tab w:val="clear" w:pos="8721"/>
              <w:tab w:val="right" w:leader="dot" w:pos="8731"/>
            </w:tabs>
            <w:spacing w:line="440" w:lineRule="exact"/>
            <w:rPr>
              <w:rFonts w:ascii="Times New Roman" w:eastAsia="宋体" w:hAnsi="Times New Roman" w:cs="Times New Roman"/>
              <w:sz w:val="24"/>
            </w:rPr>
          </w:pPr>
          <w:hyperlink w:anchor="_Toc18291" w:history="1">
            <w:r>
              <w:rPr>
                <w:rFonts w:ascii="Times New Roman" w:eastAsia="宋体" w:hAnsi="Times New Roman" w:cs="Times New Roman"/>
                <w:sz w:val="24"/>
              </w:rPr>
              <w:t xml:space="preserve">3.5 </w:t>
            </w:r>
            <w:r>
              <w:rPr>
                <w:rFonts w:ascii="Times New Roman" w:eastAsia="宋体" w:hAnsi="Times New Roman" w:cs="Times New Roman"/>
                <w:sz w:val="24"/>
              </w:rPr>
              <w:t>本章小结</w:t>
            </w:r>
            <w:r>
              <w:rPr>
                <w:rFonts w:ascii="Times New Roman" w:eastAsia="宋体" w:hAnsi="Times New Roman" w:cs="Times New Roman"/>
                <w:sz w:val="24"/>
              </w:rPr>
              <w:tab/>
            </w:r>
            <w:r>
              <w:rPr>
                <w:rFonts w:ascii="Times New Roman" w:eastAsia="宋体" w:hAnsi="Times New Roman" w:cs="Times New Roman"/>
                <w:sz w:val="24"/>
              </w:rPr>
              <w:fldChar w:fldCharType="begin"/>
            </w:r>
            <w:r>
              <w:rPr>
                <w:rFonts w:ascii="Times New Roman" w:eastAsia="宋体" w:hAnsi="Times New Roman" w:cs="Times New Roman"/>
                <w:sz w:val="24"/>
              </w:rPr>
              <w:instrText xml:space="preserve"> PAGEREF _Toc18291 \h </w:instrText>
            </w:r>
            <w:r>
              <w:rPr>
                <w:rFonts w:ascii="Times New Roman" w:eastAsia="宋体" w:hAnsi="Times New Roman" w:cs="Times New Roman"/>
                <w:sz w:val="24"/>
              </w:rPr>
            </w:r>
            <w:r>
              <w:rPr>
                <w:rFonts w:ascii="Times New Roman" w:eastAsia="宋体" w:hAnsi="Times New Roman" w:cs="Times New Roman"/>
                <w:sz w:val="24"/>
              </w:rPr>
              <w:fldChar w:fldCharType="separate"/>
            </w:r>
            <w:r w:rsidR="00A5775D">
              <w:rPr>
                <w:rFonts w:ascii="Times New Roman" w:eastAsia="宋体" w:hAnsi="Times New Roman" w:cs="Times New Roman"/>
                <w:noProof/>
                <w:sz w:val="24"/>
              </w:rPr>
              <w:t>34</w:t>
            </w:r>
            <w:r>
              <w:rPr>
                <w:rFonts w:ascii="Times New Roman" w:eastAsia="宋体" w:hAnsi="Times New Roman" w:cs="Times New Roman"/>
                <w:sz w:val="24"/>
              </w:rPr>
              <w:fldChar w:fldCharType="end"/>
            </w:r>
          </w:hyperlink>
        </w:p>
        <w:p w14:paraId="3842BA69" w14:textId="7C5D14A0" w:rsidR="001D6859" w:rsidRDefault="00000000">
          <w:pPr>
            <w:pStyle w:val="TOC1"/>
            <w:tabs>
              <w:tab w:val="clear" w:pos="8721"/>
              <w:tab w:val="right" w:leader="dot" w:pos="8731"/>
            </w:tabs>
            <w:spacing w:line="440" w:lineRule="exact"/>
            <w:rPr>
              <w:rFonts w:ascii="Times New Roman" w:eastAsia="宋体" w:hAnsi="Times New Roman" w:cs="Times New Roman"/>
              <w:sz w:val="24"/>
            </w:rPr>
          </w:pPr>
          <w:hyperlink w:anchor="_Toc27221" w:history="1">
            <w:r>
              <w:rPr>
                <w:rFonts w:ascii="Times New Roman" w:eastAsia="宋体" w:hAnsi="Times New Roman" w:cs="Times New Roman"/>
                <w:sz w:val="24"/>
              </w:rPr>
              <w:t>第</w:t>
            </w:r>
            <w:r>
              <w:rPr>
                <w:rFonts w:ascii="Times New Roman" w:eastAsia="宋体" w:hAnsi="Times New Roman" w:cs="Times New Roman"/>
                <w:sz w:val="24"/>
              </w:rPr>
              <w:t>4</w:t>
            </w:r>
            <w:r>
              <w:rPr>
                <w:rFonts w:ascii="Times New Roman" w:eastAsia="宋体" w:hAnsi="Times New Roman" w:cs="Times New Roman"/>
                <w:sz w:val="24"/>
              </w:rPr>
              <w:t>章</w:t>
            </w:r>
            <w:r>
              <w:rPr>
                <w:rFonts w:ascii="Times New Roman" w:eastAsia="宋体" w:hAnsi="Times New Roman" w:cs="Times New Roman"/>
                <w:sz w:val="24"/>
              </w:rPr>
              <w:t xml:space="preserve"> </w:t>
            </w:r>
            <w:r>
              <w:rPr>
                <w:rFonts w:ascii="Times New Roman" w:eastAsia="宋体" w:hAnsi="Times New Roman" w:cs="Times New Roman"/>
                <w:sz w:val="24"/>
              </w:rPr>
              <w:t>实验</w:t>
            </w:r>
            <w:r>
              <w:rPr>
                <w:rFonts w:ascii="Times New Roman" w:eastAsia="宋体" w:hAnsi="Times New Roman" w:cs="Times New Roman" w:hint="eastAsia"/>
                <w:sz w:val="24"/>
              </w:rPr>
              <w:t>结果与分析</w:t>
            </w:r>
            <w:r>
              <w:rPr>
                <w:rFonts w:ascii="Times New Roman" w:eastAsia="宋体" w:hAnsi="Times New Roman" w:cs="Times New Roman"/>
                <w:sz w:val="24"/>
              </w:rPr>
              <w:tab/>
            </w:r>
            <w:r>
              <w:rPr>
                <w:rFonts w:ascii="Times New Roman" w:eastAsia="宋体" w:hAnsi="Times New Roman" w:cs="Times New Roman"/>
                <w:sz w:val="24"/>
              </w:rPr>
              <w:fldChar w:fldCharType="begin"/>
            </w:r>
            <w:r>
              <w:rPr>
                <w:rFonts w:ascii="Times New Roman" w:eastAsia="宋体" w:hAnsi="Times New Roman" w:cs="Times New Roman"/>
                <w:sz w:val="24"/>
              </w:rPr>
              <w:instrText xml:space="preserve"> PAGEREF _Toc27221 \h </w:instrText>
            </w:r>
            <w:r>
              <w:rPr>
                <w:rFonts w:ascii="Times New Roman" w:eastAsia="宋体" w:hAnsi="Times New Roman" w:cs="Times New Roman"/>
                <w:sz w:val="24"/>
              </w:rPr>
            </w:r>
            <w:r>
              <w:rPr>
                <w:rFonts w:ascii="Times New Roman" w:eastAsia="宋体" w:hAnsi="Times New Roman" w:cs="Times New Roman"/>
                <w:sz w:val="24"/>
              </w:rPr>
              <w:fldChar w:fldCharType="separate"/>
            </w:r>
            <w:r w:rsidR="00A5775D">
              <w:rPr>
                <w:rFonts w:ascii="Times New Roman" w:eastAsia="宋体" w:hAnsi="Times New Roman" w:cs="Times New Roman"/>
                <w:noProof/>
                <w:sz w:val="24"/>
              </w:rPr>
              <w:t>35</w:t>
            </w:r>
            <w:r>
              <w:rPr>
                <w:rFonts w:ascii="Times New Roman" w:eastAsia="宋体" w:hAnsi="Times New Roman" w:cs="Times New Roman"/>
                <w:sz w:val="24"/>
              </w:rPr>
              <w:fldChar w:fldCharType="end"/>
            </w:r>
          </w:hyperlink>
        </w:p>
        <w:p w14:paraId="72F616E6" w14:textId="3CD915B6" w:rsidR="001D6859" w:rsidRDefault="00000000">
          <w:pPr>
            <w:pStyle w:val="TOC2"/>
            <w:tabs>
              <w:tab w:val="clear" w:pos="8721"/>
              <w:tab w:val="right" w:leader="dot" w:pos="8731"/>
            </w:tabs>
            <w:spacing w:line="440" w:lineRule="exact"/>
            <w:rPr>
              <w:rFonts w:ascii="Times New Roman" w:eastAsia="宋体" w:hAnsi="Times New Roman" w:cs="Times New Roman"/>
              <w:sz w:val="24"/>
            </w:rPr>
          </w:pPr>
          <w:hyperlink w:anchor="_Toc23249" w:history="1">
            <w:r>
              <w:rPr>
                <w:rFonts w:ascii="Times New Roman" w:eastAsia="宋体" w:hAnsi="Times New Roman" w:cs="Times New Roman"/>
                <w:sz w:val="24"/>
              </w:rPr>
              <w:t xml:space="preserve">4.1 </w:t>
            </w:r>
            <w:r>
              <w:rPr>
                <w:rFonts w:ascii="Times New Roman" w:eastAsia="宋体" w:hAnsi="Times New Roman" w:cs="Times New Roman"/>
                <w:sz w:val="24"/>
              </w:rPr>
              <w:t>环境</w:t>
            </w:r>
            <w:r>
              <w:rPr>
                <w:rFonts w:ascii="Times New Roman" w:eastAsia="宋体" w:hAnsi="Times New Roman" w:cs="Times New Roman" w:hint="eastAsia"/>
                <w:sz w:val="24"/>
              </w:rPr>
              <w:t>构建</w:t>
            </w:r>
            <w:r>
              <w:rPr>
                <w:rFonts w:ascii="Times New Roman" w:eastAsia="宋体" w:hAnsi="Times New Roman" w:cs="Times New Roman"/>
                <w:sz w:val="24"/>
              </w:rPr>
              <w:tab/>
            </w:r>
            <w:r>
              <w:rPr>
                <w:rFonts w:ascii="Times New Roman" w:eastAsia="宋体" w:hAnsi="Times New Roman" w:cs="Times New Roman"/>
                <w:sz w:val="24"/>
              </w:rPr>
              <w:fldChar w:fldCharType="begin"/>
            </w:r>
            <w:r>
              <w:rPr>
                <w:rFonts w:ascii="Times New Roman" w:eastAsia="宋体" w:hAnsi="Times New Roman" w:cs="Times New Roman"/>
                <w:sz w:val="24"/>
              </w:rPr>
              <w:instrText xml:space="preserve"> PAGEREF _Toc23249 \h </w:instrText>
            </w:r>
            <w:r>
              <w:rPr>
                <w:rFonts w:ascii="Times New Roman" w:eastAsia="宋体" w:hAnsi="Times New Roman" w:cs="Times New Roman"/>
                <w:sz w:val="24"/>
              </w:rPr>
            </w:r>
            <w:r>
              <w:rPr>
                <w:rFonts w:ascii="Times New Roman" w:eastAsia="宋体" w:hAnsi="Times New Roman" w:cs="Times New Roman"/>
                <w:sz w:val="24"/>
              </w:rPr>
              <w:fldChar w:fldCharType="separate"/>
            </w:r>
            <w:r w:rsidR="00A5775D">
              <w:rPr>
                <w:rFonts w:ascii="Times New Roman" w:eastAsia="宋体" w:hAnsi="Times New Roman" w:cs="Times New Roman"/>
                <w:noProof/>
                <w:sz w:val="24"/>
              </w:rPr>
              <w:t>35</w:t>
            </w:r>
            <w:r>
              <w:rPr>
                <w:rFonts w:ascii="Times New Roman" w:eastAsia="宋体" w:hAnsi="Times New Roman" w:cs="Times New Roman"/>
                <w:sz w:val="24"/>
              </w:rPr>
              <w:fldChar w:fldCharType="end"/>
            </w:r>
          </w:hyperlink>
        </w:p>
        <w:p w14:paraId="65D95DB4" w14:textId="204C0B77" w:rsidR="001D6859" w:rsidRDefault="00000000">
          <w:pPr>
            <w:pStyle w:val="TOC2"/>
            <w:tabs>
              <w:tab w:val="clear" w:pos="8721"/>
              <w:tab w:val="right" w:leader="dot" w:pos="8731"/>
            </w:tabs>
            <w:spacing w:line="440" w:lineRule="exact"/>
            <w:rPr>
              <w:rFonts w:ascii="Times New Roman" w:eastAsia="宋体" w:hAnsi="Times New Roman" w:cs="Times New Roman"/>
              <w:sz w:val="24"/>
            </w:rPr>
          </w:pPr>
          <w:hyperlink w:anchor="_Toc13544" w:history="1">
            <w:r>
              <w:rPr>
                <w:rFonts w:ascii="Times New Roman" w:eastAsia="宋体" w:hAnsi="Times New Roman" w:cs="Times New Roman"/>
                <w:sz w:val="24"/>
              </w:rPr>
              <w:t>4.</w:t>
            </w:r>
            <w:r>
              <w:rPr>
                <w:rFonts w:ascii="Times New Roman" w:eastAsia="宋体" w:hAnsi="Times New Roman" w:cs="Times New Roman" w:hint="eastAsia"/>
                <w:sz w:val="24"/>
              </w:rPr>
              <w:t>2</w:t>
            </w:r>
            <w:r>
              <w:rPr>
                <w:rFonts w:ascii="Times New Roman" w:eastAsia="宋体" w:hAnsi="Times New Roman" w:cs="Times New Roman"/>
                <w:sz w:val="24"/>
              </w:rPr>
              <w:t xml:space="preserve"> </w:t>
            </w:r>
            <w:r>
              <w:rPr>
                <w:rFonts w:ascii="Times New Roman" w:eastAsia="宋体" w:hAnsi="Times New Roman" w:cs="Times New Roman" w:hint="eastAsia"/>
                <w:sz w:val="24"/>
              </w:rPr>
              <w:t>有效性分析</w:t>
            </w:r>
            <w:r>
              <w:rPr>
                <w:rFonts w:ascii="Times New Roman" w:eastAsia="宋体" w:hAnsi="Times New Roman" w:cs="Times New Roman"/>
                <w:sz w:val="24"/>
              </w:rPr>
              <w:tab/>
            </w:r>
            <w:r>
              <w:rPr>
                <w:rFonts w:ascii="Times New Roman" w:eastAsia="宋体" w:hAnsi="Times New Roman" w:cs="Times New Roman"/>
                <w:sz w:val="24"/>
              </w:rPr>
              <w:fldChar w:fldCharType="begin"/>
            </w:r>
            <w:r>
              <w:rPr>
                <w:rFonts w:ascii="Times New Roman" w:eastAsia="宋体" w:hAnsi="Times New Roman" w:cs="Times New Roman"/>
                <w:sz w:val="24"/>
              </w:rPr>
              <w:instrText xml:space="preserve"> PAGEREF _Toc13544 \h </w:instrText>
            </w:r>
            <w:r>
              <w:rPr>
                <w:rFonts w:ascii="Times New Roman" w:eastAsia="宋体" w:hAnsi="Times New Roman" w:cs="Times New Roman"/>
                <w:sz w:val="24"/>
              </w:rPr>
            </w:r>
            <w:r>
              <w:rPr>
                <w:rFonts w:ascii="Times New Roman" w:eastAsia="宋体" w:hAnsi="Times New Roman" w:cs="Times New Roman"/>
                <w:sz w:val="24"/>
              </w:rPr>
              <w:fldChar w:fldCharType="separate"/>
            </w:r>
            <w:r w:rsidR="00A5775D">
              <w:rPr>
                <w:rFonts w:ascii="Times New Roman" w:eastAsia="宋体" w:hAnsi="Times New Roman" w:cs="Times New Roman"/>
                <w:noProof/>
                <w:sz w:val="24"/>
              </w:rPr>
              <w:t>36</w:t>
            </w:r>
            <w:r>
              <w:rPr>
                <w:rFonts w:ascii="Times New Roman" w:eastAsia="宋体" w:hAnsi="Times New Roman" w:cs="Times New Roman"/>
                <w:sz w:val="24"/>
              </w:rPr>
              <w:fldChar w:fldCharType="end"/>
            </w:r>
          </w:hyperlink>
        </w:p>
        <w:p w14:paraId="5EECAECF" w14:textId="375C01B6" w:rsidR="001D6859" w:rsidRDefault="00000000">
          <w:pPr>
            <w:pStyle w:val="TOC2"/>
            <w:tabs>
              <w:tab w:val="clear" w:pos="8721"/>
              <w:tab w:val="right" w:leader="dot" w:pos="8731"/>
            </w:tabs>
            <w:spacing w:line="440" w:lineRule="exact"/>
            <w:rPr>
              <w:rFonts w:ascii="Times New Roman" w:eastAsia="宋体" w:hAnsi="Times New Roman" w:cs="Times New Roman"/>
              <w:sz w:val="24"/>
            </w:rPr>
          </w:pPr>
          <w:hyperlink w:anchor="_Toc16171" w:history="1">
            <w:r>
              <w:rPr>
                <w:rFonts w:ascii="Times New Roman" w:eastAsia="宋体" w:hAnsi="Times New Roman" w:cs="Times New Roman"/>
                <w:sz w:val="24"/>
              </w:rPr>
              <w:t>4.</w:t>
            </w:r>
            <w:r>
              <w:rPr>
                <w:rFonts w:ascii="Times New Roman" w:eastAsia="宋体" w:hAnsi="Times New Roman" w:cs="Times New Roman" w:hint="eastAsia"/>
                <w:sz w:val="24"/>
              </w:rPr>
              <w:t>3</w:t>
            </w:r>
            <w:r>
              <w:rPr>
                <w:rFonts w:ascii="Times New Roman" w:eastAsia="宋体" w:hAnsi="Times New Roman" w:cs="Times New Roman"/>
                <w:sz w:val="24"/>
              </w:rPr>
              <w:t xml:space="preserve"> </w:t>
            </w:r>
            <w:r>
              <w:rPr>
                <w:rFonts w:ascii="Times New Roman" w:eastAsia="宋体" w:hAnsi="Times New Roman" w:cs="Times New Roman" w:hint="eastAsia"/>
                <w:sz w:val="24"/>
              </w:rPr>
              <w:t>稳定性</w:t>
            </w:r>
            <w:r>
              <w:rPr>
                <w:rFonts w:ascii="Times New Roman" w:eastAsia="宋体" w:hAnsi="Times New Roman" w:cs="Times New Roman"/>
                <w:sz w:val="24"/>
              </w:rPr>
              <w:t>分析</w:t>
            </w:r>
            <w:r>
              <w:rPr>
                <w:rFonts w:ascii="Times New Roman" w:eastAsia="宋体" w:hAnsi="Times New Roman" w:cs="Times New Roman"/>
                <w:sz w:val="24"/>
              </w:rPr>
              <w:tab/>
            </w:r>
            <w:r>
              <w:rPr>
                <w:rFonts w:ascii="Times New Roman" w:eastAsia="宋体" w:hAnsi="Times New Roman" w:cs="Times New Roman"/>
                <w:sz w:val="24"/>
              </w:rPr>
              <w:fldChar w:fldCharType="begin"/>
            </w:r>
            <w:r>
              <w:rPr>
                <w:rFonts w:ascii="Times New Roman" w:eastAsia="宋体" w:hAnsi="Times New Roman" w:cs="Times New Roman"/>
                <w:sz w:val="24"/>
              </w:rPr>
              <w:instrText xml:space="preserve"> PAGEREF _Toc16171 \h </w:instrText>
            </w:r>
            <w:r>
              <w:rPr>
                <w:rFonts w:ascii="Times New Roman" w:eastAsia="宋体" w:hAnsi="Times New Roman" w:cs="Times New Roman"/>
                <w:sz w:val="24"/>
              </w:rPr>
            </w:r>
            <w:r>
              <w:rPr>
                <w:rFonts w:ascii="Times New Roman" w:eastAsia="宋体" w:hAnsi="Times New Roman" w:cs="Times New Roman"/>
                <w:sz w:val="24"/>
              </w:rPr>
              <w:fldChar w:fldCharType="separate"/>
            </w:r>
            <w:r w:rsidR="00A5775D">
              <w:rPr>
                <w:rFonts w:ascii="Times New Roman" w:eastAsia="宋体" w:hAnsi="Times New Roman" w:cs="Times New Roman"/>
                <w:noProof/>
                <w:sz w:val="24"/>
              </w:rPr>
              <w:t>39</w:t>
            </w:r>
            <w:r>
              <w:rPr>
                <w:rFonts w:ascii="Times New Roman" w:eastAsia="宋体" w:hAnsi="Times New Roman" w:cs="Times New Roman"/>
                <w:sz w:val="24"/>
              </w:rPr>
              <w:fldChar w:fldCharType="end"/>
            </w:r>
          </w:hyperlink>
        </w:p>
        <w:p w14:paraId="38FB3509" w14:textId="119A8632" w:rsidR="001D6859" w:rsidRDefault="00000000">
          <w:pPr>
            <w:pStyle w:val="TOC2"/>
            <w:tabs>
              <w:tab w:val="clear" w:pos="8721"/>
              <w:tab w:val="right" w:leader="dot" w:pos="8731"/>
            </w:tabs>
            <w:spacing w:line="440" w:lineRule="exact"/>
            <w:rPr>
              <w:rFonts w:ascii="Times New Roman" w:eastAsia="宋体" w:hAnsi="Times New Roman" w:cs="Times New Roman"/>
              <w:sz w:val="24"/>
            </w:rPr>
          </w:pPr>
          <w:hyperlink w:anchor="_Toc17721" w:history="1">
            <w:r>
              <w:rPr>
                <w:rFonts w:ascii="Times New Roman" w:eastAsia="宋体" w:hAnsi="Times New Roman" w:cs="Times New Roman"/>
                <w:sz w:val="24"/>
              </w:rPr>
              <w:t>4.</w:t>
            </w:r>
            <w:r>
              <w:rPr>
                <w:rFonts w:ascii="Times New Roman" w:eastAsia="宋体" w:hAnsi="Times New Roman" w:cs="Times New Roman" w:hint="eastAsia"/>
                <w:sz w:val="24"/>
              </w:rPr>
              <w:t>4</w:t>
            </w:r>
            <w:r>
              <w:rPr>
                <w:rFonts w:ascii="Times New Roman" w:eastAsia="宋体" w:hAnsi="Times New Roman" w:cs="Times New Roman"/>
                <w:sz w:val="24"/>
              </w:rPr>
              <w:t xml:space="preserve"> </w:t>
            </w:r>
            <w:r>
              <w:rPr>
                <w:rFonts w:ascii="Times New Roman" w:eastAsia="宋体" w:hAnsi="Times New Roman" w:cs="Times New Roman"/>
                <w:sz w:val="24"/>
              </w:rPr>
              <w:t>性能分析</w:t>
            </w:r>
            <w:r>
              <w:rPr>
                <w:rFonts w:ascii="Times New Roman" w:eastAsia="宋体" w:hAnsi="Times New Roman" w:cs="Times New Roman"/>
                <w:sz w:val="24"/>
              </w:rPr>
              <w:tab/>
            </w:r>
            <w:r>
              <w:rPr>
                <w:rFonts w:ascii="Times New Roman" w:eastAsia="宋体" w:hAnsi="Times New Roman" w:cs="Times New Roman"/>
                <w:sz w:val="24"/>
              </w:rPr>
              <w:fldChar w:fldCharType="begin"/>
            </w:r>
            <w:r>
              <w:rPr>
                <w:rFonts w:ascii="Times New Roman" w:eastAsia="宋体" w:hAnsi="Times New Roman" w:cs="Times New Roman"/>
                <w:sz w:val="24"/>
              </w:rPr>
              <w:instrText xml:space="preserve"> PAGEREF _Toc17721 \h </w:instrText>
            </w:r>
            <w:r>
              <w:rPr>
                <w:rFonts w:ascii="Times New Roman" w:eastAsia="宋体" w:hAnsi="Times New Roman" w:cs="Times New Roman"/>
                <w:sz w:val="24"/>
              </w:rPr>
            </w:r>
            <w:r>
              <w:rPr>
                <w:rFonts w:ascii="Times New Roman" w:eastAsia="宋体" w:hAnsi="Times New Roman" w:cs="Times New Roman"/>
                <w:sz w:val="24"/>
              </w:rPr>
              <w:fldChar w:fldCharType="separate"/>
            </w:r>
            <w:r w:rsidR="00A5775D">
              <w:rPr>
                <w:rFonts w:ascii="Times New Roman" w:eastAsia="宋体" w:hAnsi="Times New Roman" w:cs="Times New Roman"/>
                <w:noProof/>
                <w:sz w:val="24"/>
              </w:rPr>
              <w:t>41</w:t>
            </w:r>
            <w:r>
              <w:rPr>
                <w:rFonts w:ascii="Times New Roman" w:eastAsia="宋体" w:hAnsi="Times New Roman" w:cs="Times New Roman"/>
                <w:sz w:val="24"/>
              </w:rPr>
              <w:fldChar w:fldCharType="end"/>
            </w:r>
          </w:hyperlink>
        </w:p>
        <w:p w14:paraId="182E5B16" w14:textId="51C32B18" w:rsidR="001D6859" w:rsidRDefault="00000000">
          <w:pPr>
            <w:pStyle w:val="TOC1"/>
            <w:tabs>
              <w:tab w:val="clear" w:pos="8721"/>
              <w:tab w:val="right" w:leader="dot" w:pos="8731"/>
            </w:tabs>
            <w:spacing w:line="440" w:lineRule="exact"/>
            <w:rPr>
              <w:rFonts w:ascii="Times New Roman" w:eastAsia="宋体" w:hAnsi="Times New Roman" w:cs="Times New Roman"/>
              <w:sz w:val="24"/>
            </w:rPr>
          </w:pPr>
          <w:hyperlink w:anchor="_Toc14655" w:history="1">
            <w:r>
              <w:rPr>
                <w:rFonts w:ascii="Times New Roman" w:eastAsia="宋体" w:hAnsi="Times New Roman" w:cs="Times New Roman"/>
                <w:sz w:val="24"/>
              </w:rPr>
              <w:t>结　论</w:t>
            </w:r>
            <w:r>
              <w:rPr>
                <w:rFonts w:ascii="Times New Roman" w:eastAsia="宋体" w:hAnsi="Times New Roman" w:cs="Times New Roman"/>
                <w:sz w:val="24"/>
              </w:rPr>
              <w:tab/>
            </w:r>
            <w:r>
              <w:rPr>
                <w:rFonts w:ascii="Times New Roman" w:eastAsia="宋体" w:hAnsi="Times New Roman" w:cs="Times New Roman"/>
                <w:sz w:val="24"/>
              </w:rPr>
              <w:fldChar w:fldCharType="begin"/>
            </w:r>
            <w:r>
              <w:rPr>
                <w:rFonts w:ascii="Times New Roman" w:eastAsia="宋体" w:hAnsi="Times New Roman" w:cs="Times New Roman"/>
                <w:sz w:val="24"/>
              </w:rPr>
              <w:instrText xml:space="preserve"> PAGEREF _Toc14655 \h </w:instrText>
            </w:r>
            <w:r>
              <w:rPr>
                <w:rFonts w:ascii="Times New Roman" w:eastAsia="宋体" w:hAnsi="Times New Roman" w:cs="Times New Roman"/>
                <w:sz w:val="24"/>
              </w:rPr>
            </w:r>
            <w:r>
              <w:rPr>
                <w:rFonts w:ascii="Times New Roman" w:eastAsia="宋体" w:hAnsi="Times New Roman" w:cs="Times New Roman"/>
                <w:sz w:val="24"/>
              </w:rPr>
              <w:fldChar w:fldCharType="separate"/>
            </w:r>
            <w:r w:rsidR="00A5775D">
              <w:rPr>
                <w:rFonts w:ascii="Times New Roman" w:eastAsia="宋体" w:hAnsi="Times New Roman" w:cs="Times New Roman"/>
                <w:noProof/>
                <w:sz w:val="24"/>
              </w:rPr>
              <w:t>45</w:t>
            </w:r>
            <w:r>
              <w:rPr>
                <w:rFonts w:ascii="Times New Roman" w:eastAsia="宋体" w:hAnsi="Times New Roman" w:cs="Times New Roman"/>
                <w:sz w:val="24"/>
              </w:rPr>
              <w:fldChar w:fldCharType="end"/>
            </w:r>
          </w:hyperlink>
        </w:p>
        <w:p w14:paraId="4569130A" w14:textId="4108D558" w:rsidR="001D6859" w:rsidRDefault="00000000">
          <w:pPr>
            <w:pStyle w:val="TOC1"/>
            <w:tabs>
              <w:tab w:val="clear" w:pos="8721"/>
              <w:tab w:val="right" w:leader="dot" w:pos="8731"/>
            </w:tabs>
            <w:spacing w:line="440" w:lineRule="exact"/>
            <w:rPr>
              <w:rFonts w:ascii="Times New Roman" w:eastAsia="宋体" w:hAnsi="Times New Roman" w:cs="Times New Roman"/>
              <w:sz w:val="24"/>
            </w:rPr>
          </w:pPr>
          <w:hyperlink w:anchor="_Toc11406" w:history="1">
            <w:r>
              <w:rPr>
                <w:rFonts w:ascii="Times New Roman" w:eastAsia="宋体" w:hAnsi="Times New Roman" w:cs="Times New Roman" w:hint="eastAsia"/>
                <w:sz w:val="24"/>
              </w:rPr>
              <w:t>参考文献</w:t>
            </w:r>
            <w:r>
              <w:rPr>
                <w:rFonts w:ascii="Times New Roman" w:eastAsia="宋体" w:hAnsi="Times New Roman" w:cs="Times New Roman"/>
                <w:sz w:val="24"/>
              </w:rPr>
              <w:tab/>
            </w:r>
            <w:r>
              <w:rPr>
                <w:rFonts w:ascii="Times New Roman" w:eastAsia="宋体" w:hAnsi="Times New Roman" w:cs="Times New Roman"/>
                <w:sz w:val="24"/>
              </w:rPr>
              <w:fldChar w:fldCharType="begin"/>
            </w:r>
            <w:r>
              <w:rPr>
                <w:rFonts w:ascii="Times New Roman" w:eastAsia="宋体" w:hAnsi="Times New Roman" w:cs="Times New Roman"/>
                <w:sz w:val="24"/>
              </w:rPr>
              <w:instrText xml:space="preserve"> PAGEREF _Toc11406 \h </w:instrText>
            </w:r>
            <w:r>
              <w:rPr>
                <w:rFonts w:ascii="Times New Roman" w:eastAsia="宋体" w:hAnsi="Times New Roman" w:cs="Times New Roman"/>
                <w:sz w:val="24"/>
              </w:rPr>
            </w:r>
            <w:r>
              <w:rPr>
                <w:rFonts w:ascii="Times New Roman" w:eastAsia="宋体" w:hAnsi="Times New Roman" w:cs="Times New Roman"/>
                <w:sz w:val="24"/>
              </w:rPr>
              <w:fldChar w:fldCharType="separate"/>
            </w:r>
            <w:r w:rsidR="00A5775D">
              <w:rPr>
                <w:rFonts w:ascii="Times New Roman" w:eastAsia="宋体" w:hAnsi="Times New Roman" w:cs="Times New Roman"/>
                <w:noProof/>
                <w:sz w:val="24"/>
              </w:rPr>
              <w:t>46</w:t>
            </w:r>
            <w:r>
              <w:rPr>
                <w:rFonts w:ascii="Times New Roman" w:eastAsia="宋体" w:hAnsi="Times New Roman" w:cs="Times New Roman"/>
                <w:sz w:val="24"/>
              </w:rPr>
              <w:fldChar w:fldCharType="end"/>
            </w:r>
          </w:hyperlink>
        </w:p>
        <w:p w14:paraId="6B0C3B60" w14:textId="4F27AFE4" w:rsidR="001D6859" w:rsidRDefault="00000000">
          <w:pPr>
            <w:pStyle w:val="TOC1"/>
            <w:tabs>
              <w:tab w:val="clear" w:pos="8721"/>
              <w:tab w:val="right" w:leader="dot" w:pos="8731"/>
            </w:tabs>
            <w:spacing w:line="440" w:lineRule="exact"/>
            <w:rPr>
              <w:rFonts w:ascii="Times New Roman" w:eastAsia="宋体" w:hAnsi="Times New Roman" w:cs="Times New Roman"/>
              <w:sz w:val="24"/>
            </w:rPr>
          </w:pPr>
          <w:hyperlink w:anchor="_Toc32430" w:history="1">
            <w:r>
              <w:rPr>
                <w:rFonts w:ascii="Times New Roman" w:eastAsia="宋体" w:hAnsi="Times New Roman" w:cs="Times New Roman"/>
                <w:sz w:val="24"/>
              </w:rPr>
              <w:t>致　谢</w:t>
            </w:r>
            <w:r>
              <w:rPr>
                <w:rFonts w:ascii="Times New Roman" w:eastAsia="宋体" w:hAnsi="Times New Roman" w:cs="Times New Roman"/>
                <w:sz w:val="24"/>
              </w:rPr>
              <w:tab/>
            </w:r>
            <w:r>
              <w:rPr>
                <w:rFonts w:ascii="Times New Roman" w:eastAsia="宋体" w:hAnsi="Times New Roman" w:cs="Times New Roman"/>
                <w:sz w:val="24"/>
              </w:rPr>
              <w:fldChar w:fldCharType="begin"/>
            </w:r>
            <w:r>
              <w:rPr>
                <w:rFonts w:ascii="Times New Roman" w:eastAsia="宋体" w:hAnsi="Times New Roman" w:cs="Times New Roman"/>
                <w:sz w:val="24"/>
              </w:rPr>
              <w:instrText xml:space="preserve"> PAGEREF _Toc32430 \h </w:instrText>
            </w:r>
            <w:r>
              <w:rPr>
                <w:rFonts w:ascii="Times New Roman" w:eastAsia="宋体" w:hAnsi="Times New Roman" w:cs="Times New Roman"/>
                <w:sz w:val="24"/>
              </w:rPr>
            </w:r>
            <w:r>
              <w:rPr>
                <w:rFonts w:ascii="Times New Roman" w:eastAsia="宋体" w:hAnsi="Times New Roman" w:cs="Times New Roman"/>
                <w:sz w:val="24"/>
              </w:rPr>
              <w:fldChar w:fldCharType="separate"/>
            </w:r>
            <w:r w:rsidR="00A5775D">
              <w:rPr>
                <w:rFonts w:ascii="Times New Roman" w:eastAsia="宋体" w:hAnsi="Times New Roman" w:cs="Times New Roman"/>
                <w:noProof/>
                <w:sz w:val="24"/>
              </w:rPr>
              <w:t>48</w:t>
            </w:r>
            <w:r>
              <w:rPr>
                <w:rFonts w:ascii="Times New Roman" w:eastAsia="宋体" w:hAnsi="Times New Roman" w:cs="Times New Roman"/>
                <w:sz w:val="24"/>
              </w:rPr>
              <w:fldChar w:fldCharType="end"/>
            </w:r>
          </w:hyperlink>
        </w:p>
        <w:p w14:paraId="4F4EBC6C" w14:textId="77777777" w:rsidR="001D6859" w:rsidRDefault="00000000">
          <w:pPr>
            <w:tabs>
              <w:tab w:val="right" w:leader="dot" w:pos="8721"/>
            </w:tabs>
            <w:spacing w:line="440" w:lineRule="exact"/>
            <w:rPr>
              <w:rFonts w:ascii="Times New Roman" w:eastAsia="宋体" w:hAnsi="Times New Roman" w:cs="Times New Roman"/>
              <w:sz w:val="24"/>
            </w:rPr>
            <w:sectPr w:rsidR="001D6859">
              <w:headerReference w:type="default" r:id="rId11"/>
              <w:footerReference w:type="default" r:id="rId12"/>
              <w:pgSz w:w="11906" w:h="16838"/>
              <w:pgMar w:top="1985" w:right="1474" w:bottom="1474" w:left="1701" w:header="1361" w:footer="1134" w:gutter="0"/>
              <w:pgNumType w:fmt="upperRoman" w:start="1"/>
              <w:cols w:space="425"/>
              <w:docGrid w:type="lines" w:linePitch="312"/>
            </w:sectPr>
          </w:pPr>
          <w:r>
            <w:rPr>
              <w:rFonts w:ascii="Times New Roman" w:eastAsia="宋体" w:hAnsi="Times New Roman" w:cs="Times New Roman"/>
              <w:sz w:val="24"/>
            </w:rPr>
            <w:fldChar w:fldCharType="end"/>
          </w:r>
        </w:p>
      </w:sdtContent>
    </w:sdt>
    <w:p w14:paraId="1A9F6077" w14:textId="77777777" w:rsidR="001D6859" w:rsidRDefault="00000000">
      <w:pPr>
        <w:pStyle w:val="02-"/>
        <w:spacing w:before="156" w:after="312"/>
      </w:pPr>
      <w:bookmarkStart w:id="14" w:name="_Toc28675"/>
      <w:bookmarkStart w:id="15" w:name="_Toc2993"/>
      <w:r>
        <w:lastRenderedPageBreak/>
        <w:t>第</w:t>
      </w:r>
      <w:r>
        <w:t>1</w:t>
      </w:r>
      <w:r>
        <w:t>章</w:t>
      </w:r>
      <w:r>
        <w:t xml:space="preserve"> </w:t>
      </w:r>
      <w:r>
        <w:t>绪论</w:t>
      </w:r>
      <w:bookmarkEnd w:id="14"/>
      <w:bookmarkEnd w:id="15"/>
    </w:p>
    <w:p w14:paraId="6F4477EA" w14:textId="77777777" w:rsidR="001D6859" w:rsidRDefault="00000000">
      <w:pPr>
        <w:pStyle w:val="03-"/>
        <w:spacing w:before="156"/>
      </w:pPr>
      <w:bookmarkStart w:id="16" w:name="_Toc1188"/>
      <w:bookmarkStart w:id="17" w:name="_Toc14437"/>
      <w:r>
        <w:t xml:space="preserve">1.1 </w:t>
      </w:r>
      <w:r>
        <w:t>研究背景</w:t>
      </w:r>
      <w:bookmarkEnd w:id="16"/>
      <w:bookmarkEnd w:id="17"/>
    </w:p>
    <w:p w14:paraId="30B93F2D" w14:textId="77777777" w:rsidR="001D6859" w:rsidRDefault="00000000">
      <w:pPr>
        <w:pStyle w:val="01-"/>
        <w:ind w:firstLine="480"/>
      </w:pPr>
      <w:r>
        <w:t>在当今信息技术高速发展的背景下，软件安全得到了广泛的关注。随着软件规模和复杂度的不断提高，依靠人工审查和手动测试来确保软件的正确性和安全性变得不再可行。因此，自动化软件测试技术尤其是模糊测试技术应运而生，并在近年得到越来越多的关注。通过不断改进和利用模糊测试技术，人们在桌面应用如浏览器、网络服务、办公软件等程序中找到了大量有意义的错误和漏洞，证明了模糊测试技术的实用性。</w:t>
      </w:r>
    </w:p>
    <w:p w14:paraId="4DB95BDE" w14:textId="652520CC" w:rsidR="001D6859" w:rsidRDefault="00000000">
      <w:pPr>
        <w:pStyle w:val="01-"/>
        <w:ind w:firstLine="480"/>
      </w:pPr>
      <w:r>
        <w:t>模糊测试</w:t>
      </w:r>
      <w:r>
        <w:t>(fuzz testing)</w:t>
      </w:r>
      <w:r>
        <w:t>是一种自动化测试技术</w:t>
      </w:r>
      <w:r>
        <w:rPr>
          <w:vertAlign w:val="superscript"/>
        </w:rPr>
        <w:fldChar w:fldCharType="begin"/>
      </w:r>
      <w:r>
        <w:rPr>
          <w:vertAlign w:val="superscript"/>
        </w:rPr>
        <w:instrText xml:space="preserve"> REF _Ref12061 \r \h  \* MERGEFORMAT </w:instrText>
      </w:r>
      <w:r>
        <w:rPr>
          <w:vertAlign w:val="superscript"/>
        </w:rPr>
      </w:r>
      <w:r>
        <w:rPr>
          <w:vertAlign w:val="superscript"/>
        </w:rPr>
        <w:fldChar w:fldCharType="separate"/>
      </w:r>
      <w:r w:rsidR="00A5775D">
        <w:rPr>
          <w:vertAlign w:val="superscript"/>
        </w:rPr>
        <w:t>[1]</w:t>
      </w:r>
      <w:r>
        <w:rPr>
          <w:vertAlign w:val="superscript"/>
        </w:rPr>
        <w:fldChar w:fldCharType="end"/>
      </w:r>
      <w:r>
        <w:t>，它通过向程序输入随机或半随机的数据，观察程序的响应并检测异常行为。模糊测试的目标是发现软件中的潜在漏洞和错误，以改进软件的质量和安全性。模糊测试的一个重要优势是它可以发现那些由于输入组合庞大而难以穷尽的漏洞，从而使得测试更加全面和高效。</w:t>
      </w:r>
    </w:p>
    <w:p w14:paraId="5B06282B" w14:textId="77777777" w:rsidR="001D6859" w:rsidRDefault="00000000">
      <w:pPr>
        <w:pStyle w:val="01-"/>
        <w:ind w:firstLine="480"/>
      </w:pPr>
      <w:r>
        <w:t>关于模糊测试的分类有两种指标，一是生成测试用例的方法，二是对待测程序信息的需求程度。</w:t>
      </w:r>
    </w:p>
    <w:p w14:paraId="163FCF44" w14:textId="77777777" w:rsidR="001D6859" w:rsidRDefault="00000000">
      <w:pPr>
        <w:pStyle w:val="01-"/>
        <w:ind w:firstLine="480"/>
      </w:pPr>
      <w:r>
        <w:t>根据生成测试用例的方法，可将模糊测试划分为两类：</w:t>
      </w:r>
      <w:r>
        <w:rPr>
          <w:rFonts w:cs="宋体" w:hint="eastAsia"/>
        </w:rPr>
        <w:t>①</w:t>
      </w:r>
      <w:r>
        <w:t>基于生成。基于生成的模糊测试是指模糊测试引擎根据用户规定的格式从头开始生成全新的测试用例。生成测试用例的过程可以基于随机算法、语法模型或其他规则。这种方法能够产生具有多样性和高覆盖性的测试用例，以探索待测程序的各个边界和异常情况。基于生成的模糊测试通常需要一定的领域知识和规范定义，以确保生成的测试用例符合预期的输入格式和语义；</w:t>
      </w:r>
      <w:r>
        <w:rPr>
          <w:rFonts w:cs="宋体" w:hint="eastAsia"/>
        </w:rPr>
        <w:t>②</w:t>
      </w:r>
      <w:r>
        <w:t>基于变异。基于变异的模糊测试是指通过对已有测试用例进行变异来生成新的测试用例。用户首先提供一个或多个初始测试用例作为种子，然后通过对这些种子用例进行变异操作，如位翻转、删除、插入、替换等，生成新的测试用例。这种方法可以在已有测试用例的基础上进行迭代改进，更加高效地探索待测程序的执行路径和边界情况。基于变异的模糊测试通常需要一些变异操作的策略和机制来确保生成的测试用例具有多样性。</w:t>
      </w:r>
    </w:p>
    <w:p w14:paraId="28FF2EC8" w14:textId="77777777" w:rsidR="001D6859" w:rsidRDefault="00000000">
      <w:pPr>
        <w:pStyle w:val="01-"/>
        <w:ind w:firstLine="480"/>
      </w:pPr>
      <w:r>
        <w:t>根据对待测程序信息的需求程度，可将模糊测试分为三类：</w:t>
      </w:r>
      <w:r>
        <w:rPr>
          <w:rFonts w:cs="宋体" w:hint="eastAsia"/>
        </w:rPr>
        <w:t>①</w:t>
      </w:r>
      <w:r>
        <w:t>白盒模糊测试。白盒模糊测试需要使用待测程序的源码信息进行分析。测试人员或工具需要对待测程序的内部结构和逻辑有一定的了解，以便生成针对性的测试用例。白盒模糊测试能够</w:t>
      </w:r>
      <w:r>
        <w:lastRenderedPageBreak/>
        <w:t>更深入地探索程序中隐藏的路径和边界条件，发现潜在的漏洞和异常情况。为了获取源码结构信息，通常需要进行静态分析、符号执行或动态插桩等技术；</w:t>
      </w:r>
      <w:r>
        <w:rPr>
          <w:rFonts w:cs="宋体" w:hint="eastAsia"/>
        </w:rPr>
        <w:t>②</w:t>
      </w:r>
      <w:r>
        <w:t>灰盒模糊测试信息。灰盒模糊测试不需要对待测程序的源码进行分析，但需要获取和使用其他能够反映测试程序执行情况的信息。例如，可以利用程序的运行日志、覆盖率信息、异常处理机制等来指导测试用例的生成和选择。灰盒模糊测试可以在不了解程序内部细节的情况下，通过观察程序的行为和响应来推测潜在的漏洞和异常情况；</w:t>
      </w:r>
      <w:r>
        <w:rPr>
          <w:rFonts w:cs="宋体" w:hint="eastAsia"/>
        </w:rPr>
        <w:t>③</w:t>
      </w:r>
      <w:r>
        <w:t>黑盒模糊测试。黑盒模糊测试不需要待测程序的任何信息。测试人员只需要了解待测程序的输入输出规范和预期行为，而无需关注程序的内部实现细节。黑盒模糊测试可以模拟真实用户的输入，发现程序在不确定或异常输入下的响应情况。黑盒模糊测试是最常见和通用的模糊测试方法，适用于各种类型的软件和系统。</w:t>
      </w:r>
    </w:p>
    <w:p w14:paraId="60B288A5" w14:textId="77777777" w:rsidR="001D6859" w:rsidRDefault="00000000">
      <w:pPr>
        <w:pStyle w:val="01-"/>
        <w:ind w:firstLine="480"/>
      </w:pPr>
      <w:r>
        <w:t>与传统的手动测试和静态分析相比，模糊测试具有许多优势。首先，它可以自动化执行，减少了人工测试的工作量。其次，它可以探索更广泛的测试空间，因为输入是随机生成的，可以涵盖更多的边界情况和异常情况。此外，模糊测试还可以帮助发现未知的漏洞，甚至是零日漏洞，这些漏洞在软件发布之前都是未知的。</w:t>
      </w:r>
    </w:p>
    <w:p w14:paraId="3C31018D" w14:textId="77777777" w:rsidR="001D6859" w:rsidRDefault="00000000">
      <w:pPr>
        <w:pStyle w:val="01-"/>
        <w:ind w:firstLine="480"/>
      </w:pPr>
      <w:r>
        <w:t>嵌入式系统和物联网设备的兴起与智能化的发展密切相关。嵌入式系统是指内置在其他设备或系统中的计算机系统，它们通常运行在嵌入式处理器上，用于控制和管理设备的各种功能。物联网设备是指通过互联网连接的各种智能设备，如智能家居、智能城市基础设施、智能工业设备等。这些设备在现代社会中起着越来越重要的作用，涵盖了各个领域，包括交通、医疗、能源、环境监测等。嵌入式系统和物联网设备中的固件程序是实现设备功能的核心软件组件。固件程序通常负责设备的控制、通信、数据处理等任务。由于嵌入式系统和物联网设备的特殊特点，固件程序的安全性至关重要。一个存在漏洞的固件程序可能会导致设备失效、数据泄露、远程攻击等严重后果。因此，对嵌入式系统和物联网设备中的固件程序进行充分的测试和验证是至关重要的。</w:t>
      </w:r>
    </w:p>
    <w:p w14:paraId="3F154F5F" w14:textId="20B8C2C4" w:rsidR="001D6859" w:rsidRDefault="00000000">
      <w:pPr>
        <w:pStyle w:val="01-"/>
        <w:ind w:firstLine="480"/>
      </w:pPr>
      <w:r>
        <w:t>然而，传统的模糊测试技术主要针对桌面应用程序进行设计和应用，对于嵌入式系统和物联网设备中的固件程序来说，存在一些特殊的挑战，这给模糊测试技术的应用带来了一定的困难</w:t>
      </w:r>
      <w:r>
        <w:rPr>
          <w:vertAlign w:val="superscript"/>
        </w:rPr>
        <w:fldChar w:fldCharType="begin"/>
      </w:r>
      <w:r>
        <w:rPr>
          <w:vertAlign w:val="superscript"/>
        </w:rPr>
        <w:instrText xml:space="preserve"> REF _Ref166671714 \r \h  \* MERGEFORMAT </w:instrText>
      </w:r>
      <w:r>
        <w:rPr>
          <w:vertAlign w:val="superscript"/>
        </w:rPr>
      </w:r>
      <w:r>
        <w:rPr>
          <w:vertAlign w:val="superscript"/>
        </w:rPr>
        <w:fldChar w:fldCharType="separate"/>
      </w:r>
      <w:r w:rsidR="00A5775D">
        <w:rPr>
          <w:vertAlign w:val="superscript"/>
        </w:rPr>
        <w:t>[2]</w:t>
      </w:r>
      <w:r>
        <w:rPr>
          <w:vertAlign w:val="superscript"/>
        </w:rPr>
        <w:fldChar w:fldCharType="end"/>
      </w:r>
      <w:r>
        <w:t>：</w:t>
      </w:r>
    </w:p>
    <w:p w14:paraId="2F92BE7D" w14:textId="77777777" w:rsidR="001D6859" w:rsidRDefault="00000000">
      <w:pPr>
        <w:pStyle w:val="01-"/>
        <w:numPr>
          <w:ilvl w:val="0"/>
          <w:numId w:val="1"/>
        </w:numPr>
        <w:ind w:firstLine="480"/>
      </w:pPr>
      <w:r>
        <w:t>嵌入式系统和物联网设备通常具有资源受限的特点。这些设备的处理能力和内存容量有限，无法承受大规模的模糊测试。传统的模糊测试技术通常需要大量的输入数据和计算资源来生成和执行测试用例，这在资源受限的环境下是不可行的。</w:t>
      </w:r>
    </w:p>
    <w:p w14:paraId="2BA2861F" w14:textId="77777777" w:rsidR="001D6859" w:rsidRDefault="00000000">
      <w:pPr>
        <w:pStyle w:val="01-"/>
        <w:numPr>
          <w:ilvl w:val="0"/>
          <w:numId w:val="1"/>
        </w:numPr>
        <w:ind w:firstLine="480"/>
      </w:pPr>
      <w:r>
        <w:lastRenderedPageBreak/>
        <w:t>固件程序通常在特定的硬件平台上运行，与桌面应用程序的执行环境有所不同。这意味着传统的模糊测试技术需要适应不同的硬件平台和操作系统，并针对特定的固件程序进行测试。这对测试工具和测试方法提出了更高的要求，需要充分考虑到嵌入式系统和物联网设备的特殊性。</w:t>
      </w:r>
    </w:p>
    <w:p w14:paraId="15001C65" w14:textId="77777777" w:rsidR="001D6859" w:rsidRDefault="00000000">
      <w:pPr>
        <w:pStyle w:val="01-"/>
        <w:numPr>
          <w:ilvl w:val="0"/>
          <w:numId w:val="1"/>
        </w:numPr>
        <w:ind w:firstLine="480"/>
      </w:pPr>
      <w:r>
        <w:t>嵌入式系统和物联网设备中的固件程序通常与外部环境和其他设备进行交互。这种交互可能涉及各种通信协议和接口，如无线通信、以太网、蓝牙等。传统的模糊测试技术需要能够模拟和生成各种通信协议和接口的测试数据，以覆盖不同的交互场景。这对测试工具和测试方法的设计提出了更高的要求。</w:t>
      </w:r>
    </w:p>
    <w:p w14:paraId="404E0CF5" w14:textId="77777777" w:rsidR="001D6859" w:rsidRDefault="00000000">
      <w:pPr>
        <w:pStyle w:val="01-"/>
        <w:ind w:firstLine="480"/>
      </w:pPr>
      <w:r>
        <w:t>针对以上挑战，研究人员和工程师们已经开始探索和开发适用于嵌入式系统和物联网设备的固件程序的模糊测试技术。一种常见的方法是通过对测试用例生成和执行过程进行优化，以减少资源消耗。例如，可以利用针对嵌入式系统和物联网设备的特定特征和约束条件，设计高效的测试用例生成算法。同时，可以采用轻量级的测试工具和测试框架，以减少计算和存储资源的使用。另一种方法是针对特定硬件平台和操作系统进行测试工具和测试方法的设计和开发。这包括对硬件平台的深入了解，以便更好地理解固件程序的执行环境和特征。同时，还可以开发针对特定硬件平台和操作系统的模糊测试工具和测试框架，以提高测试效率和准确性。</w:t>
      </w:r>
    </w:p>
    <w:p w14:paraId="0D53EAAC" w14:textId="77777777" w:rsidR="001D6859" w:rsidRDefault="00000000">
      <w:pPr>
        <w:pStyle w:val="01-"/>
        <w:ind w:firstLine="480"/>
      </w:pPr>
      <w:r>
        <w:t>此外，针对嵌入式系统和物联网设备中的通信协议和接口，也需要专门的测试技术和工具。这包括对通信协议和接口的解析和分析，以及针对特定协议和接口的测试用例生成和执行。可以利用模糊测试技术生成各种异常和边界情况的测试数据，以测试通信协议和接口的健壮性和安全性。另外，还可以考虑结合静态分析和模糊测试技术，以提高测试的效率和准确性。静态分析可以用于分析固件程序的代码和结构，发现潜在的漏洞和错误。结合模糊测试技术，可以针对性地生成测试用例，以验证静态分析的结果，并发现更多的漏洞和错误。</w:t>
      </w:r>
    </w:p>
    <w:p w14:paraId="675E8FE4" w14:textId="77777777" w:rsidR="001D6859" w:rsidRDefault="00000000">
      <w:pPr>
        <w:pStyle w:val="03-"/>
        <w:spacing w:before="156"/>
      </w:pPr>
      <w:bookmarkStart w:id="18" w:name="_Toc10373"/>
      <w:bookmarkStart w:id="19" w:name="_Toc9854"/>
      <w:r>
        <w:t xml:space="preserve">1.2 </w:t>
      </w:r>
      <w:r>
        <w:t>研究意义</w:t>
      </w:r>
      <w:bookmarkEnd w:id="18"/>
      <w:bookmarkEnd w:id="19"/>
    </w:p>
    <w:p w14:paraId="31C2FBA4" w14:textId="77777777" w:rsidR="001D6859" w:rsidRDefault="00000000">
      <w:pPr>
        <w:pStyle w:val="01-"/>
        <w:ind w:firstLine="480"/>
      </w:pPr>
      <w:r>
        <w:t>随着物联网技术的快速发展和广泛应用，固件系统的安全性成为了一个日益重要的问题。固件是嵌入在各种物联网设备中的软件，负责控制设备的各种功能和操作。然而，由于固件系统通常存在漏洞和安全风险，黑客可以利用这些漏洞入侵设备，窃取用户信息，甚至控制设备进行恶意操作。因此，保护固件系统的安全对于确保物联网设备的可靠性和用户数据的隐私至关重要。</w:t>
      </w:r>
    </w:p>
    <w:p w14:paraId="203C85F1" w14:textId="77777777" w:rsidR="001D6859" w:rsidRDefault="00000000">
      <w:pPr>
        <w:pStyle w:val="01-"/>
        <w:ind w:firstLine="480"/>
      </w:pPr>
      <w:r>
        <w:lastRenderedPageBreak/>
        <w:t>传统上，针对桌面系统程序的测试方法主要包括静态分析、动态分析和模糊测试。模糊测试是一种常用的自动化测试技术，通过向目标系统输入具有随机或半随机数据的输入，以尝试触发潜在的漏洞和错误。然而，由于固件系统的特殊性，传统的模糊测试技术和工具往往无法直接应用于固件系统。因此，将传统的模糊测试技术和工具扩展到固件系统，对于固件安全领域的发展具有重要的意义。</w:t>
      </w:r>
    </w:p>
    <w:p w14:paraId="4CEB2D57" w14:textId="77777777" w:rsidR="001D6859" w:rsidRDefault="00000000">
      <w:pPr>
        <w:pStyle w:val="01-"/>
        <w:ind w:firstLine="480"/>
      </w:pPr>
      <w:r>
        <w:t>为了应对固件系统的特殊性，研究人员和安全专家们已经开始探索将传统的模糊测试技术和工具扩展到固件安全领域。一些针对固件系统的特定模糊测试工具和框架已经被开发出来，以支持固件系统的安全测试。这些工具和框架通常考虑了资源消耗、硬件架构和访问限制等因素，并提供了特定于固件系统的测试方法和技术。</w:t>
      </w:r>
    </w:p>
    <w:p w14:paraId="753744AF" w14:textId="77777777" w:rsidR="001D6859" w:rsidRDefault="00000000">
      <w:pPr>
        <w:pStyle w:val="01-"/>
        <w:ind w:firstLine="480"/>
      </w:pPr>
      <w:r>
        <w:t>本文提出了利用</w:t>
      </w:r>
      <w:r>
        <w:t>QEMU</w:t>
      </w:r>
      <w:r>
        <w:t>的全系统仿真模式和插件功能，收集代码执行信息和控制测试程序状态的方法。</w:t>
      </w:r>
      <w:r>
        <w:t>QEMU</w:t>
      </w:r>
      <w:r>
        <w:t>是一个开源的模拟器，可以模拟多种计算机体系结构的硬件环境。通过在</w:t>
      </w:r>
      <w:r>
        <w:t>QEMU</w:t>
      </w:r>
      <w:r>
        <w:t>中实现插件功能，可以监控和收集固件系统运行过程中的代码执行信息，从而为后续的模糊测试提供基础数据。此外，该方法还可以控制测试程序的状态，以便更好地触发潜在的漏洞和错误。基于这一方法，本文开发了原型系统</w:t>
      </w:r>
      <w:r>
        <w:t>AFLNetSpy</w:t>
      </w:r>
      <w:r>
        <w:t>，该系统支持对固件网络应用进行灰盒模糊测试。</w:t>
      </w:r>
    </w:p>
    <w:p w14:paraId="6452E4DC" w14:textId="77777777" w:rsidR="001D6859" w:rsidRDefault="00000000">
      <w:pPr>
        <w:pStyle w:val="01-"/>
        <w:ind w:firstLine="480"/>
      </w:pPr>
      <w:r>
        <w:t>AFLNetSpy</w:t>
      </w:r>
      <w:r>
        <w:t>是在已有的灰盒模糊测试工具</w:t>
      </w:r>
      <w:r>
        <w:t>AFLNet</w:t>
      </w:r>
      <w:r>
        <w:t>的基础上进行扩展而来的。</w:t>
      </w:r>
      <w:r>
        <w:t>AFLNet</w:t>
      </w:r>
      <w:r>
        <w:t>是一个专门用于网络应用和网络协议的灰盒模糊测试工具，通过模拟网络请求和响应，在初始测试用例的接触上通过随机变异生成具有新的测试用例，并能够监控应用程序的行为。通过将</w:t>
      </w:r>
      <w:r>
        <w:t>AFLNet</w:t>
      </w:r>
      <w:r>
        <w:t>扩展到固件网络应用领域，本文为固件系统的安全性提供了一种全新的测试方法。</w:t>
      </w:r>
      <w:r>
        <w:t>AFLNetSpy</w:t>
      </w:r>
      <w:r>
        <w:t>的开发不仅充分利用了</w:t>
      </w:r>
      <w:r>
        <w:t>QEMU</w:t>
      </w:r>
      <w:r>
        <w:t>的全系统仿真模式和插件功能，还针对固件系统的特殊性进行了相应的优化和改进。</w:t>
      </w:r>
    </w:p>
    <w:p w14:paraId="5B22AC5A" w14:textId="77777777" w:rsidR="001D6859" w:rsidRDefault="00000000">
      <w:pPr>
        <w:pStyle w:val="01-"/>
        <w:ind w:firstLine="480"/>
      </w:pPr>
      <w:r>
        <w:t>这一研究成果具有重要的意义和广泛的应用前景。首先，</w:t>
      </w:r>
      <w:r>
        <w:t>AFLNetSpy</w:t>
      </w:r>
      <w:r>
        <w:t>为固件安全领域提供了一种新的测试工具和方法。传统的模糊测试技术和工具往往无法直接应用于固件系统，而</w:t>
      </w:r>
      <w:r>
        <w:t>AFLNetSpy</w:t>
      </w:r>
      <w:r>
        <w:t>通过扩展现有的工具，充分考虑了固件系统的特殊性，为固件安全领域的研究和实践提供了一种创新的解决方案。其次，</w:t>
      </w:r>
      <w:r>
        <w:t>AFLNetSpy</w:t>
      </w:r>
      <w:r>
        <w:t>的应用可以提高固件系统的安全性和可靠性。通过对固件网络应用进行灰盒模糊测试，可以发现潜在的漏洞和安全风险，并及时采取相应的措施进行修复和改进，从而提高固件系统的抗攻击能力和稳定性。</w:t>
      </w:r>
    </w:p>
    <w:p w14:paraId="5C3AF021" w14:textId="77777777" w:rsidR="001D6859" w:rsidRDefault="00000000">
      <w:pPr>
        <w:pStyle w:val="01-"/>
        <w:ind w:firstLine="480"/>
      </w:pPr>
      <w:r>
        <w:t>此外，</w:t>
      </w:r>
      <w:r>
        <w:t>AFLNetSpy</w:t>
      </w:r>
      <w:r>
        <w:t>的研究成果还为后续固件安全领域的研究提供了可供借鉴的思路和方法。随着物联网技术的不断发展，固件安全的重要性也日益凸显。研究人员</w:t>
      </w:r>
      <w:r>
        <w:lastRenderedPageBreak/>
        <w:t>和安全专家需要不断探索和创新，以应对新的威胁和挑战。</w:t>
      </w:r>
      <w:r>
        <w:t>AFLNetSpy</w:t>
      </w:r>
      <w:r>
        <w:t>提出的基于</w:t>
      </w:r>
      <w:r>
        <w:t>QEMU</w:t>
      </w:r>
      <w:r>
        <w:t>的全系统仿真模式和插件功能的方法，为固件安全领域的研究提供了一种新的思路和技术手段。其他研究人员可以在此基础上进行进一步的研究和改进，推动固件安全技术的进一步发展。</w:t>
      </w:r>
    </w:p>
    <w:p w14:paraId="5C1B105B" w14:textId="77777777" w:rsidR="001D6859" w:rsidRDefault="00000000">
      <w:pPr>
        <w:pStyle w:val="01-"/>
        <w:ind w:firstLine="480"/>
      </w:pPr>
      <w:r>
        <w:t>最后，</w:t>
      </w:r>
      <w:r>
        <w:t>AFLNetSpy</w:t>
      </w:r>
      <w:r>
        <w:t>的研究成果对于推动物联网技术和固件安全技术的进一步发展具有积极的意义。随着物联网设备的普及和应用场景的不断扩大，固件安全的重要性将变得越来越突出。通过提供一种有效的测试工具和方法，如</w:t>
      </w:r>
      <w:r>
        <w:t>AFLNetSpy</w:t>
      </w:r>
      <w:r>
        <w:t>，可以帮助设备制造商和开发者提高固件系统的安全性和可靠性，从而促进物联网技术的健康发展。同时，通过推动固件安全技术的研究和创新，可以有效应对不断增长的网络安全威胁，保护用户的隐私和数据安全，推动物联网技术的广泛应用和进一步发展。</w:t>
      </w:r>
    </w:p>
    <w:p w14:paraId="154F6241" w14:textId="77777777" w:rsidR="001D6859" w:rsidRDefault="00000000">
      <w:pPr>
        <w:pStyle w:val="01-"/>
        <w:ind w:firstLine="480"/>
      </w:pPr>
      <w:r>
        <w:t>总的来说，本文提出的基于</w:t>
      </w:r>
      <w:r>
        <w:t>QEMU</w:t>
      </w:r>
      <w:r>
        <w:t>的全系统仿真模式和插件功能的方法以及开发的原型系统</w:t>
      </w:r>
      <w:r>
        <w:t>AFLNetSpy</w:t>
      </w:r>
      <w:r>
        <w:t>在固件安全领域具有重要的研究意义和实际应用价值。它不仅为固件安全领域提供了新的测试工具和方法，有助于提高固件系统的安全性和可靠性，而且为后续该领域的研究提供了可供借鉴的思路，对于推动物联网技术和固件安全技术的进一步发展具有积极意义。</w:t>
      </w:r>
    </w:p>
    <w:p w14:paraId="2179205F" w14:textId="77777777" w:rsidR="001D6859" w:rsidRDefault="00000000">
      <w:pPr>
        <w:pStyle w:val="03-"/>
        <w:spacing w:before="156"/>
      </w:pPr>
      <w:bookmarkStart w:id="20" w:name="_Toc2281"/>
      <w:bookmarkStart w:id="21" w:name="_Toc162"/>
      <w:r>
        <w:t xml:space="preserve">1.3 </w:t>
      </w:r>
      <w:r>
        <w:t>国内外研究</w:t>
      </w:r>
      <w:bookmarkEnd w:id="20"/>
      <w:r>
        <w:t>现状</w:t>
      </w:r>
      <w:bookmarkEnd w:id="21"/>
    </w:p>
    <w:p w14:paraId="3EDB9E4D" w14:textId="1392E544" w:rsidR="001D6859" w:rsidRDefault="00000000">
      <w:pPr>
        <w:pStyle w:val="01-"/>
        <w:ind w:firstLine="480"/>
      </w:pPr>
      <w:r>
        <w:t>1988</w:t>
      </w:r>
      <w:r>
        <w:t>年，</w:t>
      </w:r>
      <w:r>
        <w:t>Miller</w:t>
      </w:r>
      <w:r>
        <w:t>首次提出模糊测试的基本概念，即通过反复向程序提供随机输入数据来寻找崩溃</w:t>
      </w:r>
      <w:r>
        <w:rPr>
          <w:vertAlign w:val="superscript"/>
        </w:rPr>
        <w:fldChar w:fldCharType="begin"/>
      </w:r>
      <w:r>
        <w:rPr>
          <w:vertAlign w:val="superscript"/>
        </w:rPr>
        <w:instrText xml:space="preserve"> REF _Ref166671741 \r \h  \* MERGEFORMAT </w:instrText>
      </w:r>
      <w:r>
        <w:rPr>
          <w:vertAlign w:val="superscript"/>
        </w:rPr>
      </w:r>
      <w:r>
        <w:rPr>
          <w:vertAlign w:val="superscript"/>
        </w:rPr>
        <w:fldChar w:fldCharType="separate"/>
      </w:r>
      <w:r w:rsidR="00A5775D">
        <w:rPr>
          <w:vertAlign w:val="superscript"/>
        </w:rPr>
        <w:t>[3]</w:t>
      </w:r>
      <w:r>
        <w:rPr>
          <w:vertAlign w:val="superscript"/>
        </w:rPr>
        <w:fldChar w:fldCharType="end"/>
      </w:r>
      <w:r>
        <w:t>。之后的三十多年里，模糊测试技术不断发展，历经多个发展阶段，现已成为成为一种广泛使用的自动化测试和漏洞挖掘技术。</w:t>
      </w:r>
    </w:p>
    <w:p w14:paraId="0A54B5E2" w14:textId="07553859" w:rsidR="001D6859" w:rsidRDefault="00000000">
      <w:pPr>
        <w:pStyle w:val="01-"/>
        <w:ind w:firstLineChars="0" w:firstLine="420"/>
      </w:pPr>
      <w:r>
        <w:t>模糊测试发展早期，相关研究主要集中在黑盒测试。在</w:t>
      </w:r>
      <w:r>
        <w:t>2013</w:t>
      </w:r>
      <w:r>
        <w:t>年</w:t>
      </w:r>
      <w:r>
        <w:t>AFL</w:t>
      </w:r>
      <w:r>
        <w:rPr>
          <w:vertAlign w:val="superscript"/>
        </w:rPr>
        <w:fldChar w:fldCharType="begin"/>
      </w:r>
      <w:r>
        <w:rPr>
          <w:vertAlign w:val="superscript"/>
        </w:rPr>
        <w:instrText xml:space="preserve"> REF _Ref166671751 \r \h  \* MERGEFORMAT </w:instrText>
      </w:r>
      <w:r>
        <w:rPr>
          <w:vertAlign w:val="superscript"/>
        </w:rPr>
      </w:r>
      <w:r>
        <w:rPr>
          <w:vertAlign w:val="superscript"/>
        </w:rPr>
        <w:fldChar w:fldCharType="separate"/>
      </w:r>
      <w:r w:rsidR="00A5775D">
        <w:rPr>
          <w:vertAlign w:val="superscript"/>
        </w:rPr>
        <w:t>[4]</w:t>
      </w:r>
      <w:r>
        <w:rPr>
          <w:vertAlign w:val="superscript"/>
        </w:rPr>
        <w:fldChar w:fldCharType="end"/>
      </w:r>
      <w:r>
        <w:t>诞生之后，基于覆盖率引导的灰盒模糊测试研究成为主流。</w:t>
      </w:r>
      <w:r>
        <w:t>AFL</w:t>
      </w:r>
      <w:r>
        <w:t>是由</w:t>
      </w:r>
      <w:r>
        <w:t>Google</w:t>
      </w:r>
      <w:r>
        <w:t>团队开发的一种基于变异的灰盒模糊测试工具，它通过插桩获取测试目标的代码执行信息，并在此基础上实现覆盖率驱动的测试用例选择和变异算法。本文将在</w:t>
      </w:r>
      <w:r>
        <w:t>2.1</w:t>
      </w:r>
      <w:r>
        <w:t>节详细介绍</w:t>
      </w:r>
      <w:r>
        <w:t>AFL</w:t>
      </w:r>
      <w:r>
        <w:t>的工作流程。</w:t>
      </w:r>
    </w:p>
    <w:p w14:paraId="6ED264A2" w14:textId="4668C62A" w:rsidR="001D6859" w:rsidRDefault="00000000">
      <w:pPr>
        <w:pStyle w:val="01-"/>
        <w:ind w:firstLineChars="0" w:firstLine="420"/>
      </w:pPr>
      <w:r>
        <w:t>基于</w:t>
      </w:r>
      <w:r>
        <w:t>AFL</w:t>
      </w:r>
      <w:r>
        <w:t>，国内外研究者进行了大量的改进研究。其中，</w:t>
      </w:r>
      <w:r>
        <w:t>Marcel Böhme</w:t>
      </w:r>
      <w:r>
        <w:t>在</w:t>
      </w:r>
      <w:r>
        <w:t>AFLFast</w:t>
      </w:r>
      <w:r>
        <w:rPr>
          <w:vertAlign w:val="superscript"/>
        </w:rPr>
        <w:fldChar w:fldCharType="begin"/>
      </w:r>
      <w:r>
        <w:rPr>
          <w:vertAlign w:val="superscript"/>
        </w:rPr>
        <w:instrText xml:space="preserve"> REF _Ref166193900 \r \h  \* MERGEFORMAT </w:instrText>
      </w:r>
      <w:r>
        <w:rPr>
          <w:vertAlign w:val="superscript"/>
        </w:rPr>
      </w:r>
      <w:r>
        <w:rPr>
          <w:vertAlign w:val="superscript"/>
        </w:rPr>
        <w:fldChar w:fldCharType="separate"/>
      </w:r>
      <w:r w:rsidR="00A5775D">
        <w:rPr>
          <w:vertAlign w:val="superscript"/>
        </w:rPr>
        <w:t>[5]</w:t>
      </w:r>
      <w:r>
        <w:rPr>
          <w:vertAlign w:val="superscript"/>
        </w:rPr>
        <w:fldChar w:fldCharType="end"/>
      </w:r>
      <w:r>
        <w:t>中将基于覆盖率的灰盒模糊测试建模为对马尔科夫链状态空间的系统探索，并提出了几种加强对低频路径重视程度的搜索和调度算法，提高了灰盒模糊测试的效率。</w:t>
      </w:r>
    </w:p>
    <w:p w14:paraId="186B8A46" w14:textId="3CEBA925" w:rsidR="001D6859" w:rsidRDefault="00000000">
      <w:pPr>
        <w:pStyle w:val="01-"/>
        <w:ind w:firstLineChars="0" w:firstLine="0"/>
      </w:pPr>
      <w:r>
        <w:t>Chenyang Lyu</w:t>
      </w:r>
      <w:r>
        <w:t>等人在</w:t>
      </w:r>
      <w:r>
        <w:t>MOpt</w:t>
      </w:r>
      <w:r>
        <w:rPr>
          <w:vertAlign w:val="superscript"/>
        </w:rPr>
        <w:fldChar w:fldCharType="begin"/>
      </w:r>
      <w:r>
        <w:rPr>
          <w:vertAlign w:val="superscript"/>
        </w:rPr>
        <w:instrText xml:space="preserve"> REF _Ref166194117 \r \h  \* MERGEFORMAT </w:instrText>
      </w:r>
      <w:r>
        <w:rPr>
          <w:vertAlign w:val="superscript"/>
        </w:rPr>
      </w:r>
      <w:r>
        <w:rPr>
          <w:vertAlign w:val="superscript"/>
        </w:rPr>
        <w:fldChar w:fldCharType="separate"/>
      </w:r>
      <w:r w:rsidR="00A5775D">
        <w:rPr>
          <w:vertAlign w:val="superscript"/>
        </w:rPr>
        <w:t>[6]</w:t>
      </w:r>
      <w:r>
        <w:rPr>
          <w:vertAlign w:val="superscript"/>
        </w:rPr>
        <w:fldChar w:fldCharType="end"/>
      </w:r>
      <w:r>
        <w:t>中利用定制的粒子群优化</w:t>
      </w:r>
      <w:r>
        <w:t>(PSO)</w:t>
      </w:r>
      <w:r>
        <w:t>算法，找到算子在模糊测试有效性方面的最优选项的概率分布，并提供</w:t>
      </w:r>
      <w:r>
        <w:t>“</w:t>
      </w:r>
      <w:r>
        <w:t>起搏器</w:t>
      </w:r>
      <w:r>
        <w:t>”</w:t>
      </w:r>
      <w:r>
        <w:t>模糊测试模式，以加速</w:t>
      </w:r>
      <w:r>
        <w:t>PSO</w:t>
      </w:r>
      <w:r>
        <w:t>的</w:t>
      </w:r>
      <w:r>
        <w:lastRenderedPageBreak/>
        <w:t>收敛速度，实现模糊测试效率的提高。</w:t>
      </w:r>
      <w:r>
        <w:t>LAF-INTEL</w:t>
      </w:r>
      <w:r>
        <w:rPr>
          <w:vertAlign w:val="superscript"/>
        </w:rPr>
        <w:fldChar w:fldCharType="begin"/>
      </w:r>
      <w:r>
        <w:rPr>
          <w:vertAlign w:val="superscript"/>
        </w:rPr>
        <w:instrText xml:space="preserve"> REF _Ref166194138 \r \h  \* MERGEFORMAT </w:instrText>
      </w:r>
      <w:r>
        <w:rPr>
          <w:vertAlign w:val="superscript"/>
        </w:rPr>
      </w:r>
      <w:r>
        <w:rPr>
          <w:vertAlign w:val="superscript"/>
        </w:rPr>
        <w:fldChar w:fldCharType="separate"/>
      </w:r>
      <w:r w:rsidR="00A5775D">
        <w:rPr>
          <w:vertAlign w:val="superscript"/>
        </w:rPr>
        <w:t>[7]</w:t>
      </w:r>
      <w:r>
        <w:rPr>
          <w:vertAlign w:val="superscript"/>
        </w:rPr>
        <w:fldChar w:fldCharType="end"/>
      </w:r>
      <w:r>
        <w:t>提出将多字节数据比较转化为逐字节数据比较的方法，以解决模糊测试中的大数和字符串比较问题。</w:t>
      </w:r>
      <w:r>
        <w:t>RedQueen</w:t>
      </w:r>
      <w:r>
        <w:rPr>
          <w:vertAlign w:val="superscript"/>
        </w:rPr>
        <w:fldChar w:fldCharType="begin"/>
      </w:r>
      <w:r>
        <w:rPr>
          <w:vertAlign w:val="superscript"/>
        </w:rPr>
        <w:instrText xml:space="preserve"> REF _Ref166194161 \r \h  \* MERGEFORMAT </w:instrText>
      </w:r>
      <w:r>
        <w:rPr>
          <w:vertAlign w:val="superscript"/>
        </w:rPr>
      </w:r>
      <w:r>
        <w:rPr>
          <w:vertAlign w:val="superscript"/>
        </w:rPr>
        <w:fldChar w:fldCharType="separate"/>
      </w:r>
      <w:r w:rsidR="00A5775D">
        <w:rPr>
          <w:vertAlign w:val="superscript"/>
        </w:rPr>
        <w:t>[8]</w:t>
      </w:r>
      <w:r>
        <w:rPr>
          <w:vertAlign w:val="superscript"/>
        </w:rPr>
        <w:fldChar w:fldCharType="end"/>
      </w:r>
      <w:r>
        <w:t>基于</w:t>
      </w:r>
      <w:r>
        <w:t>KAFL</w:t>
      </w:r>
      <w:r>
        <w:rPr>
          <w:vertAlign w:val="superscript"/>
        </w:rPr>
        <w:fldChar w:fldCharType="begin"/>
      </w:r>
      <w:r>
        <w:rPr>
          <w:vertAlign w:val="superscript"/>
        </w:rPr>
        <w:instrText xml:space="preserve"> REF _Ref166194268 \r \h  \* MERGEFORMAT </w:instrText>
      </w:r>
      <w:r>
        <w:rPr>
          <w:vertAlign w:val="superscript"/>
        </w:rPr>
      </w:r>
      <w:r>
        <w:rPr>
          <w:vertAlign w:val="superscript"/>
        </w:rPr>
        <w:fldChar w:fldCharType="separate"/>
      </w:r>
      <w:r w:rsidR="00A5775D">
        <w:rPr>
          <w:vertAlign w:val="superscript"/>
        </w:rPr>
        <w:t>[9]</w:t>
      </w:r>
      <w:r>
        <w:rPr>
          <w:vertAlign w:val="superscript"/>
        </w:rPr>
        <w:fldChar w:fldCharType="end"/>
      </w:r>
      <w:r>
        <w:t>提出了绕过模糊测试中硬比较与校验和检查的方法。</w:t>
      </w:r>
    </w:p>
    <w:p w14:paraId="70A456CD" w14:textId="110C143F" w:rsidR="001D6859" w:rsidRDefault="00000000">
      <w:pPr>
        <w:pStyle w:val="01-"/>
        <w:ind w:firstLine="480"/>
      </w:pPr>
      <w:r>
        <w:t>AFL</w:t>
      </w:r>
      <w:r>
        <w:t>存在的一个主要限制是对输入数据的结构缺乏感知能力，只能够实现比特级的变异操作。</w:t>
      </w:r>
      <w:r>
        <w:t>Peach</w:t>
      </w:r>
      <w:r>
        <w:rPr>
          <w:vertAlign w:val="superscript"/>
        </w:rPr>
        <w:fldChar w:fldCharType="begin"/>
      </w:r>
      <w:r>
        <w:rPr>
          <w:vertAlign w:val="superscript"/>
        </w:rPr>
        <w:instrText xml:space="preserve"> REF _Ref166194283 \r \h  \* MERGEFORMAT </w:instrText>
      </w:r>
      <w:r>
        <w:rPr>
          <w:vertAlign w:val="superscript"/>
        </w:rPr>
      </w:r>
      <w:r>
        <w:rPr>
          <w:vertAlign w:val="superscript"/>
        </w:rPr>
        <w:fldChar w:fldCharType="separate"/>
      </w:r>
      <w:r w:rsidR="00A5775D">
        <w:rPr>
          <w:vertAlign w:val="superscript"/>
        </w:rPr>
        <w:t>[10]</w:t>
      </w:r>
      <w:r>
        <w:rPr>
          <w:vertAlign w:val="superscript"/>
        </w:rPr>
        <w:fldChar w:fldCharType="end"/>
      </w:r>
      <w:r>
        <w:t>是一个能够感知测试数据结构的黑盒模糊测试工具，它能够通过用户规定的输入模型拆解有效的测试数据，并将得到的片段进行删除、修改和重新组合以得到新的测试数据。</w:t>
      </w:r>
      <w:r>
        <w:t>Pham</w:t>
      </w:r>
      <w:r>
        <w:t>等人在</w:t>
      </w:r>
      <w:r>
        <w:t>AFLSmart</w:t>
      </w:r>
      <w:r>
        <w:rPr>
          <w:vertAlign w:val="superscript"/>
        </w:rPr>
        <w:fldChar w:fldCharType="begin"/>
      </w:r>
      <w:r>
        <w:rPr>
          <w:vertAlign w:val="superscript"/>
        </w:rPr>
        <w:instrText xml:space="preserve"> REF _Ref166194300 \r \h  \* MERGEFORMAT </w:instrText>
      </w:r>
      <w:r>
        <w:rPr>
          <w:vertAlign w:val="superscript"/>
        </w:rPr>
      </w:r>
      <w:r>
        <w:rPr>
          <w:vertAlign w:val="superscript"/>
        </w:rPr>
        <w:fldChar w:fldCharType="separate"/>
      </w:r>
      <w:r w:rsidR="00A5775D">
        <w:rPr>
          <w:vertAlign w:val="superscript"/>
        </w:rPr>
        <w:t>[11]</w:t>
      </w:r>
      <w:r>
        <w:rPr>
          <w:vertAlign w:val="superscript"/>
        </w:rPr>
        <w:fldChar w:fldCharType="end"/>
      </w:r>
      <w:r>
        <w:t>中集成了</w:t>
      </w:r>
      <w:r>
        <w:t>Peach</w:t>
      </w:r>
      <w:r>
        <w:t>的输入结构组件和</w:t>
      </w:r>
      <w:r>
        <w:t>AFL</w:t>
      </w:r>
      <w:r>
        <w:t>的覆盖反馈组件，可实现对测试用例高度结构化的变异，并保证新测试用例的有效性，适用于遵循树结构的所有复杂数据格式。</w:t>
      </w:r>
    </w:p>
    <w:p w14:paraId="6BA2D93A" w14:textId="734D9A02" w:rsidR="001D6859" w:rsidRDefault="00000000">
      <w:pPr>
        <w:pStyle w:val="01-"/>
        <w:ind w:firstLineChars="0" w:firstLine="420"/>
      </w:pPr>
      <w:r>
        <w:t>AFL</w:t>
      </w:r>
      <w:r>
        <w:t>已于</w:t>
      </w:r>
      <w:r>
        <w:t>2021</w:t>
      </w:r>
      <w:r>
        <w:t>年停止维护，大量基于</w:t>
      </w:r>
      <w:r>
        <w:t>AFL</w:t>
      </w:r>
      <w:r>
        <w:t>的学术研究和改进工作的成果处于分散状态。为解决这个问题，</w:t>
      </w:r>
      <w:r>
        <w:t>Andrea Fioraldi</w:t>
      </w:r>
      <w:r>
        <w:t>等人提出</w:t>
      </w:r>
      <w:r>
        <w:t>AFL++</w:t>
      </w:r>
      <w:r>
        <w:rPr>
          <w:vertAlign w:val="superscript"/>
        </w:rPr>
        <w:fldChar w:fldCharType="begin"/>
      </w:r>
      <w:r>
        <w:rPr>
          <w:vertAlign w:val="superscript"/>
        </w:rPr>
        <w:instrText xml:space="preserve"> REF _Ref166194313 \r \h  \* MERGEFORMAT </w:instrText>
      </w:r>
      <w:r>
        <w:rPr>
          <w:vertAlign w:val="superscript"/>
        </w:rPr>
      </w:r>
      <w:r>
        <w:rPr>
          <w:vertAlign w:val="superscript"/>
        </w:rPr>
        <w:fldChar w:fldCharType="separate"/>
      </w:r>
      <w:r w:rsidR="00A5775D">
        <w:rPr>
          <w:vertAlign w:val="superscript"/>
        </w:rPr>
        <w:t>[12]</w:t>
      </w:r>
      <w:r>
        <w:rPr>
          <w:vertAlign w:val="superscript"/>
        </w:rPr>
        <w:fldChar w:fldCharType="end"/>
      </w:r>
      <w:r>
        <w:t>，它是一个社区驱动的开源工具，整合了大量基于</w:t>
      </w:r>
      <w:r>
        <w:t>AFL</w:t>
      </w:r>
      <w:r>
        <w:t>和最新的模糊测试研究成果。同时通过提供可自定义的变异</w:t>
      </w:r>
      <w:r>
        <w:t>API</w:t>
      </w:r>
      <w:r>
        <w:t>和插件机制，</w:t>
      </w:r>
      <w:r>
        <w:t>AFL++</w:t>
      </w:r>
      <w:r>
        <w:t>为未来的模糊测试研究提供了良好的基础设施，使得研究者能够快速地开发原型系统以及尝试组合各种改进策略，并进行统一公平的评估，对促进模糊测试领域的健康发展具有重要意义。</w:t>
      </w:r>
    </w:p>
    <w:p w14:paraId="61746F7E" w14:textId="77777777" w:rsidR="001D6859" w:rsidRDefault="00000000">
      <w:pPr>
        <w:pStyle w:val="01-"/>
        <w:ind w:firstLineChars="0" w:firstLine="420"/>
      </w:pPr>
      <w:r>
        <w:t>尽管</w:t>
      </w:r>
      <w:r>
        <w:t>AFL++</w:t>
      </w:r>
      <w:r>
        <w:t>提供的自定义</w:t>
      </w:r>
      <w:r>
        <w:t>API</w:t>
      </w:r>
      <w:r>
        <w:t>和插件机制为后续的模糊测试研究提供了基础设施，但由于受制于</w:t>
      </w:r>
      <w:r>
        <w:t>AFL</w:t>
      </w:r>
      <w:r>
        <w:t>的基础代码框架，难以在软件工程水平上保证</w:t>
      </w:r>
      <w:r>
        <w:t>AFL++</w:t>
      </w:r>
      <w:r>
        <w:t>的扩展性。随着越来越多的改进算法加入到其中，</w:t>
      </w:r>
      <w:r>
        <w:t>AFL++</w:t>
      </w:r>
      <w:r>
        <w:t>项目的代码量逐渐增大，变得越来越难以维护，且延续了多个新分支间相互隔离的历史问题。</w:t>
      </w:r>
    </w:p>
    <w:p w14:paraId="4AE6247E" w14:textId="1F6BD38A" w:rsidR="001D6859" w:rsidRDefault="00000000">
      <w:pPr>
        <w:pStyle w:val="01-"/>
        <w:ind w:firstLineChars="0" w:firstLine="420"/>
      </w:pPr>
      <w:r>
        <w:t>为此，</w:t>
      </w:r>
      <w:r>
        <w:t>AFL++</w:t>
      </w:r>
      <w:r>
        <w:t>的开发团队</w:t>
      </w:r>
      <w:r>
        <w:t>Andrea Fioraldi</w:t>
      </w:r>
      <w:r>
        <w:t>等人在</w:t>
      </w:r>
      <w:r>
        <w:t>AFL++</w:t>
      </w:r>
      <w:r>
        <w:t>之外，以可扩展性和可复用性为第一原则，使用</w:t>
      </w:r>
      <w:r>
        <w:t>RUST</w:t>
      </w:r>
      <w:r>
        <w:t>从头实现了</w:t>
      </w:r>
      <w:r>
        <w:t>LibAFL</w:t>
      </w:r>
      <w:r>
        <w:rPr>
          <w:vertAlign w:val="superscript"/>
        </w:rPr>
        <w:fldChar w:fldCharType="begin"/>
      </w:r>
      <w:r>
        <w:rPr>
          <w:vertAlign w:val="superscript"/>
        </w:rPr>
        <w:instrText xml:space="preserve"> REF _Ref166194329 \r \h  \* MERGEFORMAT </w:instrText>
      </w:r>
      <w:r>
        <w:rPr>
          <w:vertAlign w:val="superscript"/>
        </w:rPr>
      </w:r>
      <w:r>
        <w:rPr>
          <w:vertAlign w:val="superscript"/>
        </w:rPr>
        <w:fldChar w:fldCharType="separate"/>
      </w:r>
      <w:r w:rsidR="00A5775D">
        <w:rPr>
          <w:vertAlign w:val="superscript"/>
        </w:rPr>
        <w:t>[13]</w:t>
      </w:r>
      <w:r>
        <w:rPr>
          <w:vertAlign w:val="superscript"/>
        </w:rPr>
        <w:fldChar w:fldCharType="end"/>
      </w:r>
      <w:r>
        <w:t>项目。</w:t>
      </w:r>
      <w:r>
        <w:t>LibAFL</w:t>
      </w:r>
      <w:r>
        <w:t>由一组库组成，用户可以通过通过组合基于可扩展实体的库组件构建自定义模糊器。它实现这一目标要归功于几个因素：</w:t>
      </w:r>
      <w:r>
        <w:rPr>
          <w:rFonts w:cs="宋体" w:hint="eastAsia"/>
        </w:rPr>
        <w:t>①</w:t>
      </w:r>
      <w:r>
        <w:t>易于扩展，</w:t>
      </w:r>
      <w:r>
        <w:t>LibAFL</w:t>
      </w:r>
      <w:r>
        <w:t>的设计目标之一是提供一个易于扩展的模糊测试框架。为了实现这一点，</w:t>
      </w:r>
      <w:r>
        <w:t>LibAFL</w:t>
      </w:r>
      <w:r>
        <w:t>利用了</w:t>
      </w:r>
      <w:r>
        <w:t>Rust</w:t>
      </w:r>
      <w:r>
        <w:t>编程语言的特性，如所有权系统、模式匹配和模块化设计。这些特性使得开发人员能够轻松添加新的功能、算法和组件，并能够快速构建和测试新的组件。此外，</w:t>
      </w:r>
      <w:r>
        <w:t>Rust</w:t>
      </w:r>
      <w:r>
        <w:t>的强类型系统和内存安全性保证也有助于减少错误和漏洞的可能性，提高代码的可靠性和稳定性；</w:t>
      </w:r>
      <w:r>
        <w:rPr>
          <w:rFonts w:cs="宋体" w:hint="eastAsia"/>
        </w:rPr>
        <w:t>②</w:t>
      </w:r>
      <w:r>
        <w:t>基于对现代模糊器组件的分类，</w:t>
      </w:r>
      <w:r>
        <w:t>LibAFL</w:t>
      </w:r>
      <w:r>
        <w:t>提供了一组库组件，包括输入生成器、覆盖率分析器、变异器等。用户可以根据其需求选择和组合这些组件，构建出适用于特定应用场景的定制化模糊器。这种组件化的设计使得</w:t>
      </w:r>
      <w:r>
        <w:t>LibAFL</w:t>
      </w:r>
      <w:r>
        <w:t>更加灵活和可定制，可以根据用户的具体需</w:t>
      </w:r>
      <w:r>
        <w:lastRenderedPageBreak/>
        <w:t>求进行定制化的模糊测试；</w:t>
      </w:r>
      <w:r>
        <w:rPr>
          <w:rFonts w:cs="宋体" w:hint="eastAsia"/>
        </w:rPr>
        <w:t>③</w:t>
      </w:r>
      <w:r>
        <w:t>充分利用</w:t>
      </w:r>
      <w:r>
        <w:t>RUST</w:t>
      </w:r>
      <w:r>
        <w:t>语言特性，</w:t>
      </w:r>
      <w:r>
        <w:t>LibAFL</w:t>
      </w:r>
      <w:r>
        <w:t>利用了</w:t>
      </w:r>
      <w:r>
        <w:t>Rust</w:t>
      </w:r>
      <w:r>
        <w:t>在编译时简单快速地序列化对象和组件插槽的功能，这种序列化机制使得</w:t>
      </w:r>
      <w:r>
        <w:t>LibAFL</w:t>
      </w:r>
      <w:r>
        <w:t>能够高效地处理和传递复杂的数据结构，提高了模糊测试的性能和效率。同时，这种序列化的方式也有助于减少运行时的开销，进一步提高了模糊测试的速度和响应能力；</w:t>
      </w:r>
      <w:r>
        <w:rPr>
          <w:rFonts w:cs="宋体" w:hint="eastAsia"/>
        </w:rPr>
        <w:t>④</w:t>
      </w:r>
      <w:r>
        <w:t>开源驱动：作为一个开源项目，</w:t>
      </w:r>
      <w:r>
        <w:t>LibAFL</w:t>
      </w:r>
      <w:r>
        <w:t>积极关注研究和创新，并不断更新和改进其算法和功能。它与模糊测试研究社区保持紧密联系，吸纳最新的模糊测试技术和最佳实践。通过提供最新的算法和功能，</w:t>
      </w:r>
      <w:r>
        <w:t>LibAFL</w:t>
      </w:r>
      <w:r>
        <w:t>能够帮助用户在模糊测试过程中获得更好的测试覆盖和漏洞发现能力，对模糊测试领域的现代化发展以及打通学术界和工业界的壁垒具有重要意义。</w:t>
      </w:r>
    </w:p>
    <w:p w14:paraId="7A12C8F1" w14:textId="77777777" w:rsidR="001D6859" w:rsidRDefault="00000000">
      <w:pPr>
        <w:pStyle w:val="01-"/>
        <w:ind w:firstLineChars="0" w:firstLine="420"/>
      </w:pPr>
      <w:r>
        <w:t>除了提高模糊测试流程各个环节的效率，将模糊测试扩展到更多的领域也是主要研究方向之一。</w:t>
      </w:r>
    </w:p>
    <w:p w14:paraId="3DB3B738" w14:textId="162DCDAF" w:rsidR="001D6859" w:rsidRDefault="00000000">
      <w:pPr>
        <w:pStyle w:val="01-"/>
        <w:ind w:firstLineChars="0" w:firstLine="420"/>
      </w:pPr>
      <w:r>
        <w:t>网络应用和网络协议的安全性一直是互联网领域的关注焦点。由于网络应用和协议的复杂性和多样性，传统的测试方法往往无法覆盖所有潜在的漏洞和安全隐患。因此，灰盒模糊测试成为一种被广泛采用的方法，它通过模拟输入数据的多样性和异常性，尝试触发目标应用和协议中的漏洞和错误行为。在网络应用和网络协议领域，</w:t>
      </w:r>
      <w:r>
        <w:t>Thuan Pham</w:t>
      </w:r>
      <w:r>
        <w:t>等人率先提出</w:t>
      </w:r>
      <w:r>
        <w:t>AFLNet</w:t>
      </w:r>
      <w:r>
        <w:rPr>
          <w:vertAlign w:val="superscript"/>
        </w:rPr>
        <w:fldChar w:fldCharType="begin"/>
      </w:r>
      <w:r>
        <w:rPr>
          <w:vertAlign w:val="superscript"/>
        </w:rPr>
        <w:instrText xml:space="preserve"> REF _Ref166194402 \r \h  \* MERGEFORMAT </w:instrText>
      </w:r>
      <w:r>
        <w:rPr>
          <w:vertAlign w:val="superscript"/>
        </w:rPr>
      </w:r>
      <w:r>
        <w:rPr>
          <w:vertAlign w:val="superscript"/>
        </w:rPr>
        <w:fldChar w:fldCharType="separate"/>
      </w:r>
      <w:r w:rsidR="00A5775D">
        <w:rPr>
          <w:vertAlign w:val="superscript"/>
        </w:rPr>
        <w:t>[14]</w:t>
      </w:r>
      <w:r>
        <w:rPr>
          <w:vertAlign w:val="superscript"/>
        </w:rPr>
        <w:fldChar w:fldCharType="end"/>
      </w:r>
      <w:r>
        <w:t>，将</w:t>
      </w:r>
      <w:r>
        <w:t>AFL</w:t>
      </w:r>
      <w:r>
        <w:t>的灰盒模糊测试能力扩展到了网络应用和网络协议的测试中，本文将在</w:t>
      </w:r>
      <w:r>
        <w:t>2.2</w:t>
      </w:r>
      <w:r>
        <w:t>节详细介绍</w:t>
      </w:r>
      <w:r>
        <w:t>AFLNet</w:t>
      </w:r>
      <w:r>
        <w:t>的工作流程。</w:t>
      </w:r>
      <w:r>
        <w:t>Anastasios Andronidis</w:t>
      </w:r>
      <w:r>
        <w:t>等人在</w:t>
      </w:r>
      <w:r>
        <w:t>AFLNet</w:t>
      </w:r>
      <w:r>
        <w:t>的基础上提出改进策略，并实现</w:t>
      </w:r>
      <w:r>
        <w:t>SnapFuzz</w:t>
      </w:r>
      <w:r>
        <w:rPr>
          <w:vertAlign w:val="superscript"/>
        </w:rPr>
        <w:fldChar w:fldCharType="begin"/>
      </w:r>
      <w:r>
        <w:rPr>
          <w:vertAlign w:val="superscript"/>
        </w:rPr>
        <w:instrText xml:space="preserve"> REF _Ref166194423 \r \h  \* MERGEFORMAT </w:instrText>
      </w:r>
      <w:r>
        <w:rPr>
          <w:vertAlign w:val="superscript"/>
        </w:rPr>
      </w:r>
      <w:r>
        <w:rPr>
          <w:vertAlign w:val="superscript"/>
        </w:rPr>
        <w:fldChar w:fldCharType="separate"/>
      </w:r>
      <w:r w:rsidR="00A5775D">
        <w:rPr>
          <w:vertAlign w:val="superscript"/>
        </w:rPr>
        <w:t>[15]</w:t>
      </w:r>
      <w:r>
        <w:rPr>
          <w:vertAlign w:val="superscript"/>
        </w:rPr>
        <w:fldChar w:fldCharType="end"/>
      </w:r>
      <w:r>
        <w:t>原型系统，加快了网络应用模糊测试的效率。</w:t>
      </w:r>
    </w:p>
    <w:p w14:paraId="3288A7F3" w14:textId="662B0CA7" w:rsidR="001D6859" w:rsidRDefault="00000000">
      <w:pPr>
        <w:pStyle w:val="01-"/>
        <w:ind w:firstLineChars="0" w:firstLine="420"/>
      </w:pPr>
      <w:r>
        <w:t>在固件模糊测试领域，</w:t>
      </w:r>
      <w:r>
        <w:t>NccGroup</w:t>
      </w:r>
      <w:r>
        <w:t>率先提出</w:t>
      </w:r>
      <w:r>
        <w:t>TriforceAFL</w:t>
      </w:r>
      <w:r>
        <w:rPr>
          <w:vertAlign w:val="superscript"/>
        </w:rPr>
        <w:fldChar w:fldCharType="begin"/>
      </w:r>
      <w:r>
        <w:rPr>
          <w:vertAlign w:val="superscript"/>
        </w:rPr>
        <w:instrText xml:space="preserve"> REF _Ref166194435 \r \h  \* MERGEFORMAT </w:instrText>
      </w:r>
      <w:r>
        <w:rPr>
          <w:vertAlign w:val="superscript"/>
        </w:rPr>
      </w:r>
      <w:r>
        <w:rPr>
          <w:vertAlign w:val="superscript"/>
        </w:rPr>
        <w:fldChar w:fldCharType="separate"/>
      </w:r>
      <w:r w:rsidR="00A5775D">
        <w:rPr>
          <w:vertAlign w:val="superscript"/>
        </w:rPr>
        <w:t>[16]</w:t>
      </w:r>
      <w:r>
        <w:rPr>
          <w:vertAlign w:val="superscript"/>
        </w:rPr>
        <w:fldChar w:fldCharType="end"/>
      </w:r>
      <w:r>
        <w:t>，将</w:t>
      </w:r>
      <w:r>
        <w:t>AFL</w:t>
      </w:r>
      <w:r>
        <w:t>的灰盒模糊测试能力成功应用于固件系统的系统调用测试中。</w:t>
      </w:r>
      <w:r>
        <w:t>TriforceAFL</w:t>
      </w:r>
      <w:r>
        <w:t>的关键创新在于结合了</w:t>
      </w:r>
      <w:r>
        <w:t>QEMU</w:t>
      </w:r>
      <w:r>
        <w:t>的全系统仿真能力。</w:t>
      </w:r>
      <w:r>
        <w:t>QEMU</w:t>
      </w:r>
      <w:r>
        <w:rPr>
          <w:vertAlign w:val="superscript"/>
        </w:rPr>
        <w:fldChar w:fldCharType="begin"/>
      </w:r>
      <w:r>
        <w:rPr>
          <w:vertAlign w:val="superscript"/>
        </w:rPr>
        <w:instrText xml:space="preserve"> REF _Ref166194457 \r \h  \* MERGEFORMAT </w:instrText>
      </w:r>
      <w:r>
        <w:rPr>
          <w:vertAlign w:val="superscript"/>
        </w:rPr>
      </w:r>
      <w:r>
        <w:rPr>
          <w:vertAlign w:val="superscript"/>
        </w:rPr>
        <w:fldChar w:fldCharType="separate"/>
      </w:r>
      <w:r w:rsidR="00A5775D">
        <w:rPr>
          <w:vertAlign w:val="superscript"/>
        </w:rPr>
        <w:t>[17]</w:t>
      </w:r>
      <w:r>
        <w:rPr>
          <w:vertAlign w:val="superscript"/>
        </w:rPr>
        <w:fldChar w:fldCharType="end"/>
      </w:r>
      <w:r>
        <w:t>是一种开源的虚拟化软件，可以模拟多种硬件平台和操作系统环境。通过与</w:t>
      </w:r>
      <w:r>
        <w:t>QEMU</w:t>
      </w:r>
      <w:r>
        <w:t>的结合，</w:t>
      </w:r>
      <w:r>
        <w:t>TriforceAFL</w:t>
      </w:r>
      <w:r>
        <w:t>可以在模糊测试过程中对固件系统进行全面的仿真和监控，以便更好地模拟真实设备环境和检测系统调用的执行情况。本文将在</w:t>
      </w:r>
      <w:r>
        <w:t>2.3</w:t>
      </w:r>
      <w:r>
        <w:t>节详细介绍</w:t>
      </w:r>
      <w:r>
        <w:t>TriforceAFL</w:t>
      </w:r>
      <w:r>
        <w:t>的工作流程。</w:t>
      </w:r>
      <w:r>
        <w:t>Yaowen Zheng</w:t>
      </w:r>
      <w:r>
        <w:t>等人在</w:t>
      </w:r>
      <w:r>
        <w:t>FirmAFL</w:t>
      </w:r>
      <w:r>
        <w:rPr>
          <w:vertAlign w:val="superscript"/>
        </w:rPr>
        <w:fldChar w:fldCharType="begin"/>
      </w:r>
      <w:r>
        <w:rPr>
          <w:vertAlign w:val="superscript"/>
        </w:rPr>
        <w:instrText xml:space="preserve"> REF _Ref166194489 \r \h  \* MERGEFORMAT </w:instrText>
      </w:r>
      <w:r>
        <w:rPr>
          <w:vertAlign w:val="superscript"/>
        </w:rPr>
      </w:r>
      <w:r>
        <w:rPr>
          <w:vertAlign w:val="superscript"/>
        </w:rPr>
        <w:fldChar w:fldCharType="separate"/>
      </w:r>
      <w:r w:rsidR="00A5775D">
        <w:rPr>
          <w:vertAlign w:val="superscript"/>
        </w:rPr>
        <w:t>[18]</w:t>
      </w:r>
      <w:r>
        <w:rPr>
          <w:vertAlign w:val="superscript"/>
        </w:rPr>
        <w:fldChar w:fldCharType="end"/>
      </w:r>
      <w:r>
        <w:t>和</w:t>
      </w:r>
      <w:r>
        <w:t>EQUAFL</w:t>
      </w:r>
      <w:r>
        <w:rPr>
          <w:vertAlign w:val="superscript"/>
        </w:rPr>
        <w:fldChar w:fldCharType="begin"/>
      </w:r>
      <w:r>
        <w:rPr>
          <w:vertAlign w:val="superscript"/>
        </w:rPr>
        <w:instrText xml:space="preserve"> REF _Ref166194500 \r \h  \* MERGEFORMAT </w:instrText>
      </w:r>
      <w:r>
        <w:rPr>
          <w:vertAlign w:val="superscript"/>
        </w:rPr>
      </w:r>
      <w:r>
        <w:rPr>
          <w:vertAlign w:val="superscript"/>
        </w:rPr>
        <w:fldChar w:fldCharType="separate"/>
      </w:r>
      <w:r w:rsidR="00A5775D">
        <w:rPr>
          <w:vertAlign w:val="superscript"/>
        </w:rPr>
        <w:t>[19]</w:t>
      </w:r>
      <w:r>
        <w:rPr>
          <w:vertAlign w:val="superscript"/>
        </w:rPr>
        <w:fldChar w:fldCharType="end"/>
      </w:r>
      <w:r>
        <w:t>中分别提出利用混合仿真模式和增强的</w:t>
      </w:r>
      <w:r>
        <w:t>QEMU</w:t>
      </w:r>
      <w:r>
        <w:t>用户仿真模式两种方法，以高固件应用程序模糊测试的效率，然而这些方法对目标程序有一定的限制，存在不够普适的问题。</w:t>
      </w:r>
    </w:p>
    <w:p w14:paraId="3F9FEF7E" w14:textId="0F6B639F" w:rsidR="001D6859" w:rsidRDefault="00000000">
      <w:pPr>
        <w:pStyle w:val="01-"/>
        <w:ind w:firstLineChars="0" w:firstLine="420"/>
      </w:pPr>
      <w:r>
        <w:t>此外，还有一些基于机器学习和人工智能的模糊测试方法正在被研究和开发。这些方法利用机器学习算法实现测试用例进行生成、变异和选择，以提高模糊测试的效</w:t>
      </w:r>
      <w:r>
        <w:lastRenderedPageBreak/>
        <w:t>率和覆盖率。例如，使用遗传算法、强化学习等技术来指导测试用例的生成和变异。这些方法在某些情况下可以产生更好的测试用例，但也面临着挑战，如测试用例的可解释性、训练数据的获取等问题。</w:t>
      </w:r>
      <w:r>
        <w:t>Ruijie Meng</w:t>
      </w:r>
      <w:r>
        <w:t>等人在</w:t>
      </w:r>
      <w:r>
        <w:t>ChatAFL</w:t>
      </w:r>
      <w:r>
        <w:rPr>
          <w:vertAlign w:val="superscript"/>
        </w:rPr>
        <w:fldChar w:fldCharType="begin"/>
      </w:r>
      <w:r>
        <w:rPr>
          <w:vertAlign w:val="superscript"/>
        </w:rPr>
        <w:instrText xml:space="preserve"> REF _Ref166194531 \r \h  \* MERGEFORMAT </w:instrText>
      </w:r>
      <w:r>
        <w:rPr>
          <w:vertAlign w:val="superscript"/>
        </w:rPr>
      </w:r>
      <w:r>
        <w:rPr>
          <w:vertAlign w:val="superscript"/>
        </w:rPr>
        <w:fldChar w:fldCharType="separate"/>
      </w:r>
      <w:r w:rsidR="00A5775D">
        <w:rPr>
          <w:vertAlign w:val="superscript"/>
        </w:rPr>
        <w:t>[20]</w:t>
      </w:r>
      <w:r>
        <w:rPr>
          <w:vertAlign w:val="superscript"/>
        </w:rPr>
        <w:fldChar w:fldCharType="end"/>
      </w:r>
      <w:r>
        <w:t>工作中，意识到大语言模型在训练过程中很可能已经提取了数百万页的人类可读的协议规范，可以在协议模糊测试期间利用大语言模型关于网络协议的知识，于是他们开发了一个由大模型引导的协议实现引擎供模糊测试使用，</w:t>
      </w:r>
      <w:r>
        <w:t>ChatAFL</w:t>
      </w:r>
      <w:r>
        <w:t>能够为目标协议中的没用中消息类型构建相应的语法，然后通过与大语言模型的交互来改变消息或预测消息序列中所需的下一条消息。</w:t>
      </w:r>
    </w:p>
    <w:p w14:paraId="75B382EC" w14:textId="77777777" w:rsidR="001D6859" w:rsidRDefault="00000000">
      <w:pPr>
        <w:pStyle w:val="01-"/>
        <w:ind w:firstLineChars="0" w:firstLine="420"/>
      </w:pPr>
      <w:r>
        <w:t>总的来说，目前模糊测试领域，尤其是针对固件应用的模糊测试领域，发展十分迅速，但仍存在一些问题供后续研究者探索解决。</w:t>
      </w:r>
    </w:p>
    <w:p w14:paraId="02B282E3" w14:textId="77777777" w:rsidR="001D6859" w:rsidRDefault="00000000">
      <w:pPr>
        <w:pStyle w:val="03-"/>
        <w:spacing w:before="156"/>
      </w:pPr>
      <w:bookmarkStart w:id="22" w:name="_Toc5172"/>
      <w:bookmarkStart w:id="23" w:name="_Toc7488"/>
      <w:r>
        <w:t xml:space="preserve">1.4 </w:t>
      </w:r>
      <w:r>
        <w:t>本论文组织结构</w:t>
      </w:r>
      <w:bookmarkEnd w:id="22"/>
      <w:bookmarkEnd w:id="23"/>
    </w:p>
    <w:p w14:paraId="1553E85A" w14:textId="77777777" w:rsidR="001D6859" w:rsidRDefault="00000000">
      <w:pPr>
        <w:pStyle w:val="01-"/>
        <w:ind w:firstLine="480"/>
      </w:pPr>
      <w:r>
        <w:t>本论文的正文部分按照以下</w:t>
      </w:r>
      <w:r>
        <w:rPr>
          <w:rFonts w:hint="eastAsia"/>
        </w:rPr>
        <w:t>五</w:t>
      </w:r>
      <w:r>
        <w:t>个</w:t>
      </w:r>
      <w:r>
        <w:rPr>
          <w:rFonts w:hint="eastAsia"/>
        </w:rPr>
        <w:t>部分</w:t>
      </w:r>
      <w:r>
        <w:t>组织划分：</w:t>
      </w:r>
    </w:p>
    <w:p w14:paraId="4F058CC7" w14:textId="77777777" w:rsidR="001D6859" w:rsidRDefault="00000000">
      <w:pPr>
        <w:pStyle w:val="01-"/>
        <w:numPr>
          <w:ilvl w:val="0"/>
          <w:numId w:val="2"/>
        </w:numPr>
        <w:ind w:firstLine="480"/>
      </w:pPr>
      <w:r>
        <w:t>第一章：绪论。重点介绍本论文的研究背景和研究意义，并阐明了模糊测试和固件模糊测试领域的国内外研究现状</w:t>
      </w:r>
      <w:r>
        <w:rPr>
          <w:rFonts w:hint="eastAsia"/>
        </w:rPr>
        <w:t>。</w:t>
      </w:r>
    </w:p>
    <w:p w14:paraId="22F69519" w14:textId="77777777" w:rsidR="001D6859" w:rsidRDefault="00000000">
      <w:pPr>
        <w:pStyle w:val="01-"/>
        <w:numPr>
          <w:ilvl w:val="0"/>
          <w:numId w:val="2"/>
        </w:numPr>
        <w:ind w:firstLine="480"/>
      </w:pPr>
      <w:r>
        <w:t>第二章：相关工作。本章重点介绍模糊测试领域的知名工具</w:t>
      </w:r>
      <w:r>
        <w:t>AFL</w:t>
      </w:r>
      <w:r>
        <w:t>，以及基于</w:t>
      </w:r>
      <w:r>
        <w:t>AFL</w:t>
      </w:r>
      <w:r>
        <w:t>进行扩展得到的</w:t>
      </w:r>
      <w:r>
        <w:t>AFLNet</w:t>
      </w:r>
      <w:r>
        <w:t>和</w:t>
      </w:r>
      <w:r>
        <w:t>TriforceAFL</w:t>
      </w:r>
      <w:r>
        <w:t>。同时介绍</w:t>
      </w:r>
      <w:r>
        <w:t>DECAF</w:t>
      </w:r>
      <w:r>
        <w:t>和</w:t>
      </w:r>
      <w:r>
        <w:t>ISPRAS-QEMU</w:t>
      </w:r>
      <w:r>
        <w:t>两个利用</w:t>
      </w:r>
      <w:r>
        <w:t>QEMU</w:t>
      </w:r>
      <w:r>
        <w:t>插件系统实现虚拟机内省的相关工作。</w:t>
      </w:r>
    </w:p>
    <w:p w14:paraId="68C29BA6" w14:textId="77777777" w:rsidR="001D6859" w:rsidRDefault="00000000">
      <w:pPr>
        <w:pStyle w:val="01-"/>
        <w:numPr>
          <w:ilvl w:val="0"/>
          <w:numId w:val="2"/>
        </w:numPr>
        <w:ind w:firstLine="480"/>
      </w:pPr>
      <w:r>
        <w:t>第三章：系统</w:t>
      </w:r>
      <w:r>
        <w:rPr>
          <w:rFonts w:hint="eastAsia"/>
        </w:rPr>
        <w:t>级灰盒模糊测试</w:t>
      </w:r>
      <w:r>
        <w:t>。本章</w:t>
      </w:r>
      <w:r>
        <w:rPr>
          <w:rFonts w:hint="eastAsia"/>
        </w:rPr>
        <w:t>对本文提出的系统级灰盒模糊测试方法进行介绍，并对基于该方法实现的</w:t>
      </w:r>
      <w:r>
        <w:rPr>
          <w:rFonts w:hint="eastAsia"/>
        </w:rPr>
        <w:t>AFLNetSpy</w:t>
      </w:r>
      <w:r>
        <w:rPr>
          <w:rFonts w:hint="eastAsia"/>
        </w:rPr>
        <w:t>原型系统的架构和设计进行讲解</w:t>
      </w:r>
      <w:r>
        <w:t>。</w:t>
      </w:r>
    </w:p>
    <w:p w14:paraId="0CDA18A8" w14:textId="77777777" w:rsidR="001D6859" w:rsidRDefault="00000000">
      <w:pPr>
        <w:pStyle w:val="01-"/>
        <w:numPr>
          <w:ilvl w:val="0"/>
          <w:numId w:val="2"/>
        </w:numPr>
        <w:ind w:firstLine="480"/>
      </w:pPr>
      <w:r>
        <w:t>第</w:t>
      </w:r>
      <w:r>
        <w:rPr>
          <w:rFonts w:hint="eastAsia"/>
        </w:rPr>
        <w:t>四</w:t>
      </w:r>
      <w:r>
        <w:t>章：实验</w:t>
      </w:r>
      <w:r>
        <w:rPr>
          <w:rFonts w:hint="eastAsia"/>
        </w:rPr>
        <w:t>结果与</w:t>
      </w:r>
      <w:r>
        <w:t>分析。本章首先介绍实验环境的准备工作，然后从</w:t>
      </w:r>
      <w:r>
        <w:rPr>
          <w:rFonts w:hint="eastAsia"/>
        </w:rPr>
        <w:t>有效</w:t>
      </w:r>
      <w:r>
        <w:t>性、稳定性和性能三个方面设计实验对</w:t>
      </w:r>
      <w:r>
        <w:t>AFLNetSpy</w:t>
      </w:r>
      <w:r>
        <w:t>原型系统进行分析</w:t>
      </w:r>
      <w:r>
        <w:rPr>
          <w:rFonts w:hint="eastAsia"/>
        </w:rPr>
        <w:t>验证</w:t>
      </w:r>
      <w:r>
        <w:t>。</w:t>
      </w:r>
    </w:p>
    <w:p w14:paraId="25F0A758" w14:textId="77777777" w:rsidR="001D6859" w:rsidRDefault="00000000">
      <w:pPr>
        <w:pStyle w:val="01-"/>
        <w:numPr>
          <w:ilvl w:val="0"/>
          <w:numId w:val="2"/>
        </w:numPr>
        <w:ind w:firstLine="480"/>
      </w:pPr>
      <w:r>
        <w:t>结论。本章根据前文</w:t>
      </w:r>
      <w:r>
        <w:rPr>
          <w:rFonts w:hint="eastAsia"/>
        </w:rPr>
        <w:t>提出</w:t>
      </w:r>
      <w:r>
        <w:t>的方法和实验结果，对研究成果进行总结，并指出不足之处，同时对未来进行展望。</w:t>
      </w:r>
      <w:r>
        <w:br w:type="page"/>
      </w:r>
    </w:p>
    <w:p w14:paraId="1C50AB4B" w14:textId="77777777" w:rsidR="001D6859" w:rsidRDefault="00000000">
      <w:pPr>
        <w:pStyle w:val="02-"/>
        <w:spacing w:before="156" w:after="312"/>
      </w:pPr>
      <w:bookmarkStart w:id="24" w:name="_Toc18423"/>
      <w:bookmarkStart w:id="25" w:name="_Toc28830"/>
      <w:r>
        <w:lastRenderedPageBreak/>
        <w:t>第</w:t>
      </w:r>
      <w:r>
        <w:t>2</w:t>
      </w:r>
      <w:r>
        <w:t>章</w:t>
      </w:r>
      <w:r>
        <w:t xml:space="preserve"> </w:t>
      </w:r>
      <w:r>
        <w:t>相关工作</w:t>
      </w:r>
      <w:bookmarkEnd w:id="24"/>
      <w:bookmarkEnd w:id="25"/>
    </w:p>
    <w:p w14:paraId="5DC82B4B" w14:textId="77777777" w:rsidR="001D6859" w:rsidRDefault="00000000">
      <w:pPr>
        <w:pStyle w:val="01-"/>
        <w:ind w:firstLine="480"/>
      </w:pPr>
      <w:r>
        <w:t>本章选择了几项和本文研究内容最相关的工作，包括模糊测试领域的里程碑</w:t>
      </w:r>
      <w:r>
        <w:t>AFL</w:t>
      </w:r>
      <w:r>
        <w:t>、网络应用模糊测试领域的先驱性工作</w:t>
      </w:r>
      <w:r>
        <w:t>AFLNet</w:t>
      </w:r>
      <w:r>
        <w:t>、固件模糊测试领域的先驱性工作</w:t>
      </w:r>
      <w:r>
        <w:t>TriforceAFL</w:t>
      </w:r>
      <w:r>
        <w:t>，以及基于</w:t>
      </w:r>
      <w:r>
        <w:t>QEMU</w:t>
      </w:r>
      <w:r>
        <w:t>插件系统实现虚拟机内省的两项工作</w:t>
      </w:r>
      <w:r>
        <w:t>DECAF-QEMU</w:t>
      </w:r>
      <w:r>
        <w:t>和</w:t>
      </w:r>
      <w:r>
        <w:t>ISPRAS-QEMU</w:t>
      </w:r>
      <w:r>
        <w:t>，进行详细介绍。</w:t>
      </w:r>
    </w:p>
    <w:p w14:paraId="6331CE49" w14:textId="77777777" w:rsidR="001D6859" w:rsidRDefault="00000000">
      <w:pPr>
        <w:pStyle w:val="03-"/>
        <w:spacing w:before="156"/>
      </w:pPr>
      <w:bookmarkStart w:id="26" w:name="_Toc14287"/>
      <w:bookmarkStart w:id="27" w:name="_Toc24242"/>
      <w:r>
        <w:t>2.1 AFL</w:t>
      </w:r>
      <w:bookmarkEnd w:id="26"/>
      <w:bookmarkEnd w:id="27"/>
    </w:p>
    <w:p w14:paraId="08C3B1E5" w14:textId="77777777" w:rsidR="001D6859" w:rsidRDefault="00000000">
      <w:pPr>
        <w:pStyle w:val="01-"/>
        <w:ind w:firstLine="480"/>
      </w:pPr>
      <w:r>
        <w:t>AFL</w:t>
      </w:r>
      <w:r>
        <w:t>是</w:t>
      </w:r>
      <w:r>
        <w:t>Google</w:t>
      </w:r>
      <w:r>
        <w:t>团队开发的一个知名的灰盒模糊测试工具，通过收集测试进程的代码执行信息，并利用遗传算法，进行覆盖率引导的灰盒模糊测试。</w:t>
      </w:r>
      <w:r>
        <w:t>AFL</w:t>
      </w:r>
      <w:r>
        <w:t>支持两种使用模式，静态插桩模式和动态插桩模式。</w:t>
      </w:r>
    </w:p>
    <w:p w14:paraId="568C5CD5" w14:textId="77777777" w:rsidR="001D6859" w:rsidRDefault="00000000">
      <w:pPr>
        <w:pStyle w:val="01-"/>
        <w:ind w:firstLine="480"/>
      </w:pPr>
      <w:r>
        <w:t>静态插桩模式适用于有待测程序源码的情况。</w:t>
      </w:r>
      <w:r>
        <w:t>AFL</w:t>
      </w:r>
      <w:r>
        <w:t>对</w:t>
      </w:r>
      <w:r>
        <w:t>gcc</w:t>
      </w:r>
      <w:r>
        <w:t>等编译工具进行包装，得到</w:t>
      </w:r>
      <w:r>
        <w:t>afl-gcc</w:t>
      </w:r>
      <w:r>
        <w:t>等工具。使用</w:t>
      </w:r>
      <w:r>
        <w:t>AFL</w:t>
      </w:r>
      <w:r>
        <w:t>包装后的编译工具对待测程序进行编译时，</w:t>
      </w:r>
      <w:r>
        <w:t>AFL</w:t>
      </w:r>
      <w:r>
        <w:t>会在生成的程序中添加一些代码片段，用于在后续测试过程中收集代码执行信息，以及探测和控制程序运行状态，并在模糊测试过程中和</w:t>
      </w:r>
      <w:r>
        <w:t>afl-fuzz</w:t>
      </w:r>
      <w:r>
        <w:t>保持交互。静态插桩模式下，</w:t>
      </w:r>
      <w:r>
        <w:t>AFL</w:t>
      </w:r>
      <w:r>
        <w:t>的工作流程如下：</w:t>
      </w:r>
    </w:p>
    <w:p w14:paraId="61D22B86" w14:textId="77777777" w:rsidR="001D6859" w:rsidRDefault="00000000">
      <w:pPr>
        <w:pStyle w:val="01-"/>
        <w:numPr>
          <w:ilvl w:val="0"/>
          <w:numId w:val="3"/>
        </w:numPr>
        <w:ind w:firstLine="480"/>
      </w:pPr>
      <w:r>
        <w:t>首先使用</w:t>
      </w:r>
      <w:r>
        <w:t>afl-fuzz</w:t>
      </w:r>
      <w:r>
        <w:t>命令启动模糊测试后，</w:t>
      </w:r>
      <w:r>
        <w:t>afl-fuzz</w:t>
      </w:r>
      <w:r>
        <w:t>首先会创建一个子进程并执行待测程序，待测程序启动后作为</w:t>
      </w:r>
      <w:r>
        <w:t>Forkserver</w:t>
      </w:r>
      <w:r>
        <w:t>和</w:t>
      </w:r>
      <w:r>
        <w:t>afl-fuzz</w:t>
      </w:r>
      <w:r>
        <w:t>保持通信。</w:t>
      </w:r>
    </w:p>
    <w:p w14:paraId="56DC8CD8" w14:textId="77777777" w:rsidR="001D6859" w:rsidRDefault="00000000">
      <w:pPr>
        <w:pStyle w:val="01-"/>
        <w:numPr>
          <w:ilvl w:val="0"/>
          <w:numId w:val="3"/>
        </w:numPr>
        <w:ind w:firstLine="480"/>
      </w:pPr>
      <w:r>
        <w:t>之后的每一次测试前，</w:t>
      </w:r>
      <w:r>
        <w:t>afl-fuzz</w:t>
      </w:r>
      <w:r>
        <w:t>会通过管道请求</w:t>
      </w:r>
      <w:r>
        <w:t>Forkserver</w:t>
      </w:r>
      <w:r>
        <w:t>创建一个测试进程，并等待测试进程的进程号。</w:t>
      </w:r>
    </w:p>
    <w:p w14:paraId="66141A26" w14:textId="77777777" w:rsidR="001D6859" w:rsidRDefault="00000000">
      <w:pPr>
        <w:pStyle w:val="01-"/>
        <w:numPr>
          <w:ilvl w:val="0"/>
          <w:numId w:val="3"/>
        </w:numPr>
        <w:ind w:firstLine="480"/>
      </w:pPr>
      <w:r>
        <w:t>Forkserver</w:t>
      </w:r>
      <w:r>
        <w:t>接收到</w:t>
      </w:r>
      <w:r>
        <w:t>afl-fuzz</w:t>
      </w:r>
      <w:r>
        <w:t>的请求后，会创建测试进程，并将其进程号通过管道返回给</w:t>
      </w:r>
      <w:r>
        <w:t>afl-fuzz</w:t>
      </w:r>
      <w:r>
        <w:t>，实现同步。</w:t>
      </w:r>
    </w:p>
    <w:p w14:paraId="2C3C2249" w14:textId="77777777" w:rsidR="001D6859" w:rsidRDefault="00000000">
      <w:pPr>
        <w:pStyle w:val="01-"/>
        <w:numPr>
          <w:ilvl w:val="0"/>
          <w:numId w:val="3"/>
        </w:numPr>
        <w:ind w:firstLine="480"/>
      </w:pPr>
      <w:r>
        <w:t>afl-fuzz</w:t>
      </w:r>
      <w:r>
        <w:t>接收到测试进程号后，从测试队列选择或变异生成一个测试用例，并通过系统初始化阶段设置好的文件描述符将测试用例发送给测试进程。然后等到</w:t>
      </w:r>
      <w:r>
        <w:t>Forkserver</w:t>
      </w:r>
      <w:r>
        <w:t>返回测试进程的退出状态码，若定时器超时，则主动</w:t>
      </w:r>
      <w:r>
        <w:t>kill</w:t>
      </w:r>
      <w:r>
        <w:t>掉测试进程。测试进程执行过程中会不断更新</w:t>
      </w:r>
      <w:r>
        <w:t>trace_bits</w:t>
      </w:r>
      <w:r>
        <w:t>数组，以记录代码执行情况。</w:t>
      </w:r>
    </w:p>
    <w:p w14:paraId="19FC1560" w14:textId="77777777" w:rsidR="001D6859" w:rsidRDefault="00000000">
      <w:pPr>
        <w:pStyle w:val="01-"/>
        <w:numPr>
          <w:ilvl w:val="0"/>
          <w:numId w:val="3"/>
        </w:numPr>
        <w:ind w:firstLine="480"/>
      </w:pPr>
      <w:r>
        <w:t>Forkserver</w:t>
      </w:r>
      <w:r>
        <w:t>会等待其子进程即测试进程退出，并将退出状态码返回给</w:t>
      </w:r>
      <w:r>
        <w:t>afl-fuzz</w:t>
      </w:r>
      <w:r>
        <w:t>进行分析，实现同步。</w:t>
      </w:r>
    </w:p>
    <w:p w14:paraId="76CCC8F5" w14:textId="77777777" w:rsidR="001D6859" w:rsidRDefault="00000000">
      <w:pPr>
        <w:pStyle w:val="01-"/>
        <w:numPr>
          <w:ilvl w:val="0"/>
          <w:numId w:val="3"/>
        </w:numPr>
        <w:ind w:firstLine="480"/>
      </w:pPr>
      <w:r>
        <w:t>afl-fuzz</w:t>
      </w:r>
      <w:r>
        <w:t>在接收到测试进程的退出状态码后，会检查通过共享内存和测试进程共享的</w:t>
      </w:r>
      <w:r>
        <w:t>trace_bits</w:t>
      </w:r>
      <w:r>
        <w:t>数组的状态，并根据</w:t>
      </w:r>
      <w:r>
        <w:t>trace_bits</w:t>
      </w:r>
      <w:r>
        <w:t>的状态和测试进程退出状态码对本次测</w:t>
      </w:r>
      <w:r>
        <w:lastRenderedPageBreak/>
        <w:t>试用例的价值进行评判，如果触发了新的执行路径，则将该测试用例保存至测试队列。然后回到第</w:t>
      </w:r>
      <w:r>
        <w:t>(2)</w:t>
      </w:r>
      <w:r>
        <w:t>步，重复</w:t>
      </w:r>
      <w:r>
        <w:t>(2)-(6)</w:t>
      </w:r>
      <w:r>
        <w:t>的过程，直到用户手动停止</w:t>
      </w:r>
      <w:r>
        <w:t>afl-fuzz</w:t>
      </w:r>
      <w:r>
        <w:t>。如图</w:t>
      </w:r>
      <w:r>
        <w:t>2-1</w:t>
      </w:r>
      <w:r>
        <w:t>所示。</w:t>
      </w:r>
    </w:p>
    <w:p w14:paraId="29464AFA" w14:textId="77777777" w:rsidR="001D6859" w:rsidRDefault="001D6859">
      <w:pPr>
        <w:pStyle w:val="01-"/>
        <w:ind w:firstLineChars="0" w:firstLine="0"/>
      </w:pPr>
    </w:p>
    <w:p w14:paraId="08B728EC" w14:textId="77777777" w:rsidR="001D6859" w:rsidRDefault="00000000">
      <w:pPr>
        <w:pStyle w:val="07-"/>
      </w:pPr>
      <w:r>
        <w:object w:dxaOrig="8552" w:dyaOrig="5209" w14:anchorId="721288B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7.6pt;height:260.45pt" o:ole="">
            <v:imagedata r:id="rId13" o:title=""/>
            <o:lock v:ext="edit" aspectratio="f"/>
          </v:shape>
          <o:OLEObject Type="Embed" ProgID="Visio.Drawing.15" ShapeID="_x0000_i1025" DrawAspect="Content" ObjectID="_1777549282" r:id="rId14"/>
        </w:object>
      </w:r>
    </w:p>
    <w:p w14:paraId="75A99FE0" w14:textId="77777777" w:rsidR="001D6859" w:rsidRDefault="00000000">
      <w:pPr>
        <w:pStyle w:val="07-"/>
      </w:pPr>
      <w:r>
        <w:t>图</w:t>
      </w:r>
      <w:r>
        <w:t>2-1 AFL</w:t>
      </w:r>
      <w:r>
        <w:t>工作流程图</w:t>
      </w:r>
    </w:p>
    <w:p w14:paraId="076752C8" w14:textId="77777777" w:rsidR="001D6859" w:rsidRDefault="001D6859">
      <w:pPr>
        <w:pStyle w:val="01-"/>
        <w:ind w:firstLineChars="0" w:firstLine="0"/>
      </w:pPr>
    </w:p>
    <w:p w14:paraId="21DF869E" w14:textId="77777777" w:rsidR="001D6859" w:rsidRDefault="00000000">
      <w:pPr>
        <w:pStyle w:val="01-"/>
        <w:ind w:firstLine="480"/>
      </w:pPr>
      <w:r>
        <w:t>动态插桩模式适用于无法访问待测程序源码，只有二进制程序的情况。</w:t>
      </w:r>
      <w:r>
        <w:t>AFL</w:t>
      </w:r>
      <w:r>
        <w:t>在动态插桩模式下的工作流程和静态插桩模式基本一致，但是这种情况下由于无法通过在待测程序中插入二进制片段，没办法探测和控制测试进程的状态，也无法测试进程的代码执行信息。</w:t>
      </w:r>
    </w:p>
    <w:p w14:paraId="173C2B93" w14:textId="77777777" w:rsidR="001D6859" w:rsidRDefault="00000000">
      <w:pPr>
        <w:pStyle w:val="01-"/>
        <w:ind w:firstLine="480"/>
      </w:pPr>
      <w:r>
        <w:t>为了解决这个问题，</w:t>
      </w:r>
      <w:r>
        <w:t>AFL</w:t>
      </w:r>
      <w:r>
        <w:t>引入并修改了用户模式的</w:t>
      </w:r>
      <w:r>
        <w:t>QEMU</w:t>
      </w:r>
      <w:r>
        <w:t>。修改后的</w:t>
      </w:r>
      <w:r>
        <w:t>QEMU</w:t>
      </w:r>
      <w:r>
        <w:t>可以发挥和静态插桩模式下</w:t>
      </w:r>
      <w:r>
        <w:t>Forkserver</w:t>
      </w:r>
      <w:r>
        <w:t>一样的作用，能够和</w:t>
      </w:r>
      <w:r>
        <w:t>afl-fuzz</w:t>
      </w:r>
      <w:r>
        <w:t>通过管道保持通信和状态同步。同时由于</w:t>
      </w:r>
      <w:r>
        <w:t>QEMU</w:t>
      </w:r>
      <w:r>
        <w:t>的翻译执行机制中翻译块的存在，代码执行信息的收集也变得可行。</w:t>
      </w:r>
    </w:p>
    <w:p w14:paraId="7A606783" w14:textId="77777777" w:rsidR="001D6859" w:rsidRDefault="00000000">
      <w:pPr>
        <w:pStyle w:val="01-"/>
        <w:ind w:firstLine="480"/>
      </w:pPr>
      <w:r>
        <w:t>另外需要注意的是，动态插桩模式的效率要比静态插桩模式要低，且动态插桩模式无法像静态插桩模式那样，根据跳转指令切分程序代码块，所得到的代码执行信息的意义不如静态插桩模式直观。但</w:t>
      </w:r>
      <w:r>
        <w:t>QEMU</w:t>
      </w:r>
      <w:r>
        <w:t>的使用使得测试不同架构下的二进制程序变得可行，扩大了</w:t>
      </w:r>
      <w:r>
        <w:t>AFL</w:t>
      </w:r>
      <w:r>
        <w:t>的适用范围。</w:t>
      </w:r>
    </w:p>
    <w:p w14:paraId="5F7006DF" w14:textId="77777777" w:rsidR="001D6859" w:rsidRDefault="001D6859">
      <w:pPr>
        <w:pStyle w:val="01-"/>
        <w:ind w:firstLine="480"/>
      </w:pPr>
    </w:p>
    <w:p w14:paraId="67C483A2" w14:textId="77777777" w:rsidR="001D6859" w:rsidRDefault="00000000">
      <w:pPr>
        <w:pStyle w:val="03-"/>
        <w:spacing w:before="156"/>
      </w:pPr>
      <w:bookmarkStart w:id="28" w:name="_Toc831"/>
      <w:bookmarkStart w:id="29" w:name="_Toc20461"/>
      <w:r>
        <w:lastRenderedPageBreak/>
        <w:t>2.2 AFLNet</w:t>
      </w:r>
      <w:bookmarkEnd w:id="28"/>
      <w:bookmarkEnd w:id="29"/>
    </w:p>
    <w:p w14:paraId="78FAC9E5" w14:textId="77777777" w:rsidR="001D6859" w:rsidRDefault="00000000">
      <w:pPr>
        <w:pStyle w:val="01-"/>
        <w:ind w:firstLine="480"/>
      </w:pPr>
      <w:r>
        <w:t>AFLNet</w:t>
      </w:r>
      <w:r>
        <w:t>是</w:t>
      </w:r>
      <w:r>
        <w:t>Thuan Pham</w:t>
      </w:r>
      <w:r>
        <w:t>等人针对网络应用测试开发出的</w:t>
      </w:r>
      <w:r>
        <w:t>AFL</w:t>
      </w:r>
      <w:r>
        <w:t>扩展版。</w:t>
      </w:r>
      <w:r>
        <w:t>AFL</w:t>
      </w:r>
      <w:r>
        <w:t>只支持测试以文件或命令行的方式进行输入的程序，如果想要使用</w:t>
      </w:r>
      <w:r>
        <w:t>AFL</w:t>
      </w:r>
      <w:r>
        <w:t>测试某个网络应用，首先必须修改该应用的输入方式，使其能够从文件中读取网络请求。当没有源代码时，</w:t>
      </w:r>
      <w:r>
        <w:t>AFL</w:t>
      </w:r>
      <w:r>
        <w:t>就对该网络应用束手无策了。而</w:t>
      </w:r>
      <w:r>
        <w:t>AFLNet</w:t>
      </w:r>
      <w:r>
        <w:t>在</w:t>
      </w:r>
      <w:r>
        <w:t>AFL</w:t>
      </w:r>
      <w:r>
        <w:t>的基础上添加了网络通信支持，能够通过网络套接字直接向待测网络应用发送测试请求。同时，考虑到网络应用的错误往往需要一个序列的请求才能够触发，因此</w:t>
      </w:r>
      <w:r>
        <w:t>AFLNet</w:t>
      </w:r>
      <w:r>
        <w:t>不像</w:t>
      </w:r>
      <w:r>
        <w:t>AFL</w:t>
      </w:r>
      <w:r>
        <w:t>一次测试只发送一个请求，它支持在一个测试用例中存放多个请求报文，并在一次测试中按顺序发送它们。</w:t>
      </w:r>
    </w:p>
    <w:p w14:paraId="4820538C" w14:textId="77777777" w:rsidR="001D6859" w:rsidRDefault="00000000">
      <w:pPr>
        <w:pStyle w:val="01-"/>
        <w:ind w:firstLine="480"/>
      </w:pPr>
      <w:r>
        <w:t>AFLNet</w:t>
      </w:r>
      <w:r>
        <w:t>的工作流程的如图</w:t>
      </w:r>
      <w:r>
        <w:t>2-2</w:t>
      </w:r>
      <w:r>
        <w:t>所示，和</w:t>
      </w:r>
      <w:r>
        <w:t>AFL</w:t>
      </w:r>
      <w:r>
        <w:t>的工作流程基本一致。区别主要有两点：</w:t>
      </w:r>
    </w:p>
    <w:p w14:paraId="1B31F75B" w14:textId="77777777" w:rsidR="001D6859" w:rsidRDefault="00000000">
      <w:pPr>
        <w:pStyle w:val="01-"/>
        <w:numPr>
          <w:ilvl w:val="0"/>
          <w:numId w:val="4"/>
        </w:numPr>
        <w:ind w:firstLine="480"/>
      </w:pPr>
      <w:r>
        <w:t>一是第</w:t>
      </w:r>
      <w:r>
        <w:t>(4)</w:t>
      </w:r>
      <w:r>
        <w:t>步中</w:t>
      </w:r>
      <w:r>
        <w:t>AFLNet</w:t>
      </w:r>
      <w:r>
        <w:t>采用网络套接字即</w:t>
      </w:r>
      <w:r>
        <w:t>socket</w:t>
      </w:r>
      <w:r>
        <w:t>通信的方式向测试进程发送测试请求，然后接受响应，并提取响应中的状态码，状态码不仅可以用于协议状态机的分析，还能够和代码执行信息一起用来评估测试用例的价值和指导新测试用例的生成。</w:t>
      </w:r>
    </w:p>
    <w:p w14:paraId="66EB1B33" w14:textId="77777777" w:rsidR="001D6859" w:rsidRDefault="00000000">
      <w:pPr>
        <w:pStyle w:val="01-"/>
        <w:numPr>
          <w:ilvl w:val="0"/>
          <w:numId w:val="4"/>
        </w:numPr>
        <w:ind w:firstLine="480"/>
      </w:pPr>
      <w:r>
        <w:t>二是由于网络应用通常处于无限循环状态，处理完一次测试用例后并不会自动退出，为此</w:t>
      </w:r>
      <w:r>
        <w:t>AFLNet</w:t>
      </w:r>
      <w:r>
        <w:t>支持两种策略：</w:t>
      </w:r>
      <w:r>
        <w:rPr>
          <w:rFonts w:cs="宋体" w:hint="eastAsia"/>
        </w:rPr>
        <w:t>①</w:t>
      </w:r>
      <w:r>
        <w:t>一个测试进程只处理一个测试用例，在一次测试结束后，由</w:t>
      </w:r>
      <w:r>
        <w:t>afl-fuzz</w:t>
      </w:r>
      <w:r>
        <w:t>主动向测试进程发送</w:t>
      </w:r>
      <w:r>
        <w:t>SIGTERM</w:t>
      </w:r>
      <w:r>
        <w:t>信号以关闭测试进程；</w:t>
      </w:r>
      <w:r>
        <w:rPr>
          <w:rFonts w:cs="宋体" w:hint="eastAsia"/>
        </w:rPr>
        <w:t>②</w:t>
      </w:r>
      <w:r>
        <w:t>允许一个测试进程处理多个测试用例，直到出现超时或者崩溃，再启动一个新的测试进程。本文开发的原型系统</w:t>
      </w:r>
      <w:r>
        <w:t>AFLNetSpy</w:t>
      </w:r>
      <w:r>
        <w:t>就采用了第二种策略。</w:t>
      </w:r>
    </w:p>
    <w:p w14:paraId="647F55C2" w14:textId="77777777" w:rsidR="001D6859" w:rsidRDefault="00000000">
      <w:pPr>
        <w:pStyle w:val="07-"/>
      </w:pPr>
      <w:r>
        <w:object w:dxaOrig="8014" w:dyaOrig="4746" w14:anchorId="4C13B104">
          <v:shape id="_x0000_i1026" type="#_x0000_t75" style="width:400.7pt;height:237.3pt" o:ole="">
            <v:imagedata r:id="rId15" o:title=""/>
            <o:lock v:ext="edit" aspectratio="f"/>
          </v:shape>
          <o:OLEObject Type="Embed" ProgID="Visio.Drawing.15" ShapeID="_x0000_i1026" DrawAspect="Content" ObjectID="_1777549283" r:id="rId16"/>
        </w:object>
      </w:r>
    </w:p>
    <w:p w14:paraId="0409D257" w14:textId="77777777" w:rsidR="001D6859" w:rsidRDefault="00000000">
      <w:pPr>
        <w:pStyle w:val="07-"/>
      </w:pPr>
      <w:r>
        <w:t>图</w:t>
      </w:r>
      <w:r>
        <w:t>2-2 AFLNet</w:t>
      </w:r>
      <w:r>
        <w:t>工作流程图</w:t>
      </w:r>
    </w:p>
    <w:p w14:paraId="07D70570" w14:textId="77777777" w:rsidR="001D6859" w:rsidRDefault="001D6859">
      <w:pPr>
        <w:pStyle w:val="01-"/>
        <w:ind w:firstLineChars="0" w:firstLine="0"/>
      </w:pPr>
    </w:p>
    <w:p w14:paraId="5EF84525" w14:textId="77777777" w:rsidR="001D6859" w:rsidRDefault="00000000">
      <w:pPr>
        <w:pStyle w:val="01-"/>
        <w:ind w:firstLine="480"/>
      </w:pPr>
      <w:r>
        <w:t>同时，</w:t>
      </w:r>
      <w:r>
        <w:t>AFLNet</w:t>
      </w:r>
      <w:r>
        <w:t>提出一个新的协议推断算法，通过观察</w:t>
      </w:r>
      <w:r>
        <w:t>AFLNet</w:t>
      </w:r>
      <w:r>
        <w:t>和待测网络应用间交换的请求响应数据，能够一定程度上还原出通信采用的协议格式。因此，作为一个协议测试工具，它并不需要用户手动指定协议规范和报文格式，可以直接将用户收集到的客户端和待测服务器的通信流量中的请求作为种子，在重放请求的过程中，自动学习协议知识。不过，当初始测试用例较少时，自动获取的报文格式难免会存在误差，导致变异生成的大部分测试用例仍然是无效的。</w:t>
      </w:r>
    </w:p>
    <w:p w14:paraId="758183C4" w14:textId="77777777" w:rsidR="001D6859" w:rsidRDefault="00000000">
      <w:pPr>
        <w:pStyle w:val="01-"/>
        <w:ind w:firstLine="480"/>
      </w:pPr>
      <w:r>
        <w:t>另外需要注意的是，</w:t>
      </w:r>
      <w:r>
        <w:t>AFLNet</w:t>
      </w:r>
      <w:r>
        <w:t>在发送一次测试用例后，会尝试接收响应。但是，以</w:t>
      </w:r>
      <w:r>
        <w:t>HTTP</w:t>
      </w:r>
      <w:r>
        <w:t>服务器为例，当测试请求无效时，服务器会直接丢弃该请求报文，并不会返回响应。因此，相比于</w:t>
      </w:r>
      <w:r>
        <w:t>AFL</w:t>
      </w:r>
      <w:r>
        <w:t>，</w:t>
      </w:r>
      <w:r>
        <w:t>AFLNet</w:t>
      </w:r>
      <w:r>
        <w:t>需要用户额外手动设置一个合适的等待响应的最大时间。</w:t>
      </w:r>
    </w:p>
    <w:p w14:paraId="04A8E28E" w14:textId="77777777" w:rsidR="001D6859" w:rsidRDefault="00000000">
      <w:pPr>
        <w:pStyle w:val="03-"/>
        <w:spacing w:before="156"/>
        <w:rPr>
          <w:rFonts w:eastAsia="宋体"/>
        </w:rPr>
      </w:pPr>
      <w:bookmarkStart w:id="30" w:name="_Toc14723"/>
      <w:bookmarkStart w:id="31" w:name="_Toc20284"/>
      <w:r>
        <w:rPr>
          <w:rFonts w:eastAsia="宋体"/>
        </w:rPr>
        <w:t>2.3 TriforceAFL</w:t>
      </w:r>
      <w:bookmarkEnd w:id="30"/>
      <w:bookmarkEnd w:id="31"/>
    </w:p>
    <w:p w14:paraId="5E0807DF" w14:textId="77777777" w:rsidR="001D6859" w:rsidRDefault="00000000">
      <w:pPr>
        <w:pStyle w:val="01-"/>
        <w:ind w:firstLine="480"/>
      </w:pPr>
      <w:r>
        <w:t>TriforceAFL</w:t>
      </w:r>
      <w:r>
        <w:t>是</w:t>
      </w:r>
      <w:r>
        <w:t>NccGroup</w:t>
      </w:r>
      <w:r>
        <w:t>针对固件系统调用测试开发出的</w:t>
      </w:r>
      <w:r>
        <w:t>AFL</w:t>
      </w:r>
      <w:r>
        <w:t>扩展版。它创新性地成功将</w:t>
      </w:r>
      <w:r>
        <w:t>QEMU</w:t>
      </w:r>
      <w:r>
        <w:t>的系统模式和</w:t>
      </w:r>
      <w:r>
        <w:t>AFL</w:t>
      </w:r>
      <w:r>
        <w:t>结合起来，使得</w:t>
      </w:r>
      <w:r>
        <w:t>TriforceAFL</w:t>
      </w:r>
      <w:r>
        <w:t>能够对</w:t>
      </w:r>
      <w:r>
        <w:t>QEMU</w:t>
      </w:r>
      <w:r>
        <w:t>模拟启动的固件系统中的系统调用进行高效的灰盒模糊测试。</w:t>
      </w:r>
    </w:p>
    <w:p w14:paraId="7522EF3E" w14:textId="77777777" w:rsidR="001D6859" w:rsidRDefault="001D6859">
      <w:pPr>
        <w:pStyle w:val="01-"/>
        <w:ind w:firstLineChars="0" w:firstLine="0"/>
      </w:pPr>
    </w:p>
    <w:p w14:paraId="584119AE" w14:textId="77777777" w:rsidR="001D6859" w:rsidRDefault="00000000">
      <w:pPr>
        <w:pStyle w:val="07-"/>
        <w:jc w:val="left"/>
      </w:pPr>
      <w:r>
        <w:object w:dxaOrig="8552" w:dyaOrig="4796" w14:anchorId="2A7ACCE2">
          <v:shape id="_x0000_i1027" type="#_x0000_t75" style="width:427.6pt;height:239.8pt" o:ole="">
            <v:imagedata r:id="rId17" o:title=""/>
            <o:lock v:ext="edit" aspectratio="f"/>
          </v:shape>
          <o:OLEObject Type="Embed" ProgID="Visio.Drawing.15" ShapeID="_x0000_i1027" DrawAspect="Content" ObjectID="_1777549284" r:id="rId18"/>
        </w:object>
      </w:r>
    </w:p>
    <w:p w14:paraId="5483014D" w14:textId="77777777" w:rsidR="001D6859" w:rsidRDefault="00000000">
      <w:pPr>
        <w:pStyle w:val="07-"/>
      </w:pPr>
      <w:r>
        <w:t>图</w:t>
      </w:r>
      <w:r>
        <w:t>2-3 TriforceAFL</w:t>
      </w:r>
      <w:r>
        <w:t>工作流程图</w:t>
      </w:r>
    </w:p>
    <w:p w14:paraId="40D5BFB0" w14:textId="77777777" w:rsidR="001D6859" w:rsidRDefault="001D6859">
      <w:pPr>
        <w:pStyle w:val="01-"/>
        <w:ind w:firstLineChars="0" w:firstLine="0"/>
      </w:pPr>
    </w:p>
    <w:p w14:paraId="63279F2C" w14:textId="77777777" w:rsidR="001D6859" w:rsidRDefault="00000000">
      <w:pPr>
        <w:pStyle w:val="01-"/>
        <w:ind w:firstLine="480"/>
      </w:pPr>
      <w:r>
        <w:t>TriforceAFL</w:t>
      </w:r>
      <w:r>
        <w:t>的整体工作流程如图</w:t>
      </w:r>
      <w:r>
        <w:t>2-3</w:t>
      </w:r>
      <w:r>
        <w:t>所示，和</w:t>
      </w:r>
      <w:r>
        <w:t>AFL</w:t>
      </w:r>
      <w:r>
        <w:t>工作流程的主要区别，也即</w:t>
      </w:r>
      <w:r>
        <w:t>TriforceAFL</w:t>
      </w:r>
      <w:r>
        <w:t>重点解决的问题有三个：</w:t>
      </w:r>
    </w:p>
    <w:p w14:paraId="02124BD5" w14:textId="77777777" w:rsidR="001D6859" w:rsidRDefault="00000000">
      <w:pPr>
        <w:pStyle w:val="01-"/>
        <w:numPr>
          <w:ilvl w:val="0"/>
          <w:numId w:val="5"/>
        </w:numPr>
        <w:ind w:firstLine="480"/>
      </w:pPr>
      <w:r>
        <w:t>一是测试用例的输入。在使用</w:t>
      </w:r>
      <w:r>
        <w:t>AFL</w:t>
      </w:r>
      <w:r>
        <w:t>对桌面应用程序进行的模糊测试中，能够通过</w:t>
      </w:r>
      <w:r>
        <w:t>dup()</w:t>
      </w:r>
      <w:r>
        <w:t>函数在父子进程之间，主要是</w:t>
      </w:r>
      <w:r>
        <w:t>afl-fuzz</w:t>
      </w:r>
      <w:r>
        <w:t>进程和测试进程之间，共享所需的文件描述符，并通过该文件描述符直接传递测试用例。然而运行在主机系统上的</w:t>
      </w:r>
      <w:r>
        <w:t>afl-fuzz</w:t>
      </w:r>
      <w:r>
        <w:t>，无法与运行在</w:t>
      </w:r>
      <w:r>
        <w:t>QEMU</w:t>
      </w:r>
      <w:r>
        <w:t>内部的客户机系统及其中的应用程序共享文件描述符</w:t>
      </w:r>
      <w:r>
        <w:t>,</w:t>
      </w:r>
      <w:r>
        <w:t>也就无法通过这种方式来传递测试用例。出于进行固件系统调用测试的目的，</w:t>
      </w:r>
      <w:r>
        <w:t>TriforceAFL</w:t>
      </w:r>
      <w:r>
        <w:t>采用的策略是，在固件系统中添加一个用户编写的</w:t>
      </w:r>
      <w:r>
        <w:t>driver</w:t>
      </w:r>
      <w:r>
        <w:t>程序，</w:t>
      </w:r>
      <w:r>
        <w:t>driver</w:t>
      </w:r>
      <w:r>
        <w:t>程序能够通过执行特殊的</w:t>
      </w:r>
      <w:r>
        <w:t>HyperCall</w:t>
      </w:r>
      <w:r>
        <w:t>指令与</w:t>
      </w:r>
      <w:r>
        <w:t>QEMU</w:t>
      </w:r>
      <w:r>
        <w:t>进行协同，而</w:t>
      </w:r>
      <w:r>
        <w:t>QEMU</w:t>
      </w:r>
      <w:r>
        <w:t>进程作为</w:t>
      </w:r>
      <w:r>
        <w:t>afl-fuzz</w:t>
      </w:r>
      <w:r>
        <w:t>的子进程，能够通过管道和</w:t>
      </w:r>
      <w:r>
        <w:t>afl-fuzz</w:t>
      </w:r>
      <w:r>
        <w:t>进程保持通信并共享文件描述符。于是，以</w:t>
      </w:r>
      <w:r>
        <w:t>QEMU</w:t>
      </w:r>
      <w:r>
        <w:t>为桥梁，客户机系统中运行的</w:t>
      </w:r>
      <w:r>
        <w:t>driver</w:t>
      </w:r>
      <w:r>
        <w:t>程序便能够接收到</w:t>
      </w:r>
      <w:r>
        <w:t>afl-fuzz</w:t>
      </w:r>
      <w:r>
        <w:t>发送的测试用例。</w:t>
      </w:r>
    </w:p>
    <w:p w14:paraId="12F3CCA0" w14:textId="77777777" w:rsidR="001D6859" w:rsidRDefault="00000000">
      <w:pPr>
        <w:pStyle w:val="01-"/>
        <w:numPr>
          <w:ilvl w:val="0"/>
          <w:numId w:val="5"/>
        </w:numPr>
        <w:ind w:firstLine="480"/>
      </w:pPr>
      <w:r>
        <w:t>二是获取测试用例执行结果并退出测试系统。</w:t>
      </w:r>
      <w:r>
        <w:t>driver</w:t>
      </w:r>
      <w:r>
        <w:t>在接收到测试用例后，能够启动一个子进程作为测试进程执行测试用例对应的系统调用，并获取其执行状态，然后通过特定的</w:t>
      </w:r>
      <w:r>
        <w:t>HyperCall</w:t>
      </w:r>
      <w:r>
        <w:t>指令将执行状态以</w:t>
      </w:r>
      <w:r>
        <w:t>QEMU</w:t>
      </w:r>
      <w:r>
        <w:t>作为媒介，返回给</w:t>
      </w:r>
      <w:r>
        <w:t>afl-fuzz</w:t>
      </w:r>
      <w:r>
        <w:t>进程。同时，</w:t>
      </w:r>
      <w:r>
        <w:t>driver</w:t>
      </w:r>
      <w:r>
        <w:t>还会通过另一条特定的</w:t>
      </w:r>
      <w:r>
        <w:t>HyperCall</w:t>
      </w:r>
      <w:r>
        <w:t>指令，通知当前用于测试的</w:t>
      </w:r>
      <w:r>
        <w:t>QEMU</w:t>
      </w:r>
      <w:r>
        <w:t>进程退出，</w:t>
      </w:r>
      <w:r>
        <w:t>QEMU</w:t>
      </w:r>
      <w:r>
        <w:t>进程退出后，其内部用于本次测试的客户机系统自然也就实现了退出。</w:t>
      </w:r>
    </w:p>
    <w:p w14:paraId="2DFDC9FB" w14:textId="77777777" w:rsidR="001D6859" w:rsidRDefault="00000000">
      <w:pPr>
        <w:pStyle w:val="01-"/>
        <w:numPr>
          <w:ilvl w:val="0"/>
          <w:numId w:val="5"/>
        </w:numPr>
        <w:ind w:firstLine="480"/>
      </w:pPr>
      <w:r>
        <w:lastRenderedPageBreak/>
        <w:t>三是测试系统的状态恢复。由于系统调用测试的特殊性，异常的系统调用很可能导致客户机操作系统的崩溃。为保证模糊测试的持续运行，每一次测试结束后，必须重启客户机系统或设法恢复客户机系统状态至执行测试用例前。重启客户机系统耗时过长，显然不是一个可行的方案。</w:t>
      </w:r>
      <w:r>
        <w:t>TriforceAFL</w:t>
      </w:r>
      <w:r>
        <w:t>通过实现</w:t>
      </w:r>
      <w:r>
        <w:t>QEMU-System</w:t>
      </w:r>
      <w:r>
        <w:t>级别的</w:t>
      </w:r>
      <w:r>
        <w:t>Forkserver</w:t>
      </w:r>
      <w:r>
        <w:t>，实现了客户机系统状态的快照和恢复。在客户机系统启动完成并运行</w:t>
      </w:r>
      <w:r>
        <w:t>driver</w:t>
      </w:r>
      <w:r>
        <w:t>进程后，</w:t>
      </w:r>
      <w:r>
        <w:t>driver</w:t>
      </w:r>
      <w:r>
        <w:t>会通过一个特定</w:t>
      </w:r>
      <w:r>
        <w:t>HyperCall</w:t>
      </w:r>
      <w:r>
        <w:t>指令告知</w:t>
      </w:r>
      <w:r>
        <w:t>QEMU-System</w:t>
      </w:r>
      <w:r>
        <w:t>客户机系统已经就绪，然后</w:t>
      </w:r>
      <w:r>
        <w:t>QEMU-System</w:t>
      </w:r>
      <w:r>
        <w:t>就会保存当前的虚拟</w:t>
      </w:r>
      <w:r>
        <w:t>CPU</w:t>
      </w:r>
      <w:r>
        <w:t>状态，后续创建的每一个测试系统都将以此刻为运行起点。</w:t>
      </w:r>
    </w:p>
    <w:p w14:paraId="7C3A60F8" w14:textId="77777777" w:rsidR="001D6859" w:rsidRDefault="00000000">
      <w:pPr>
        <w:pStyle w:val="01-"/>
        <w:ind w:firstLine="480"/>
      </w:pPr>
      <w:r>
        <w:t>需要注意的是，虽然</w:t>
      </w:r>
      <w:r>
        <w:t>NccGroup</w:t>
      </w:r>
      <w:r>
        <w:t>宣称依靠</w:t>
      </w:r>
      <w:r>
        <w:t>TriforceAFL</w:t>
      </w:r>
      <w:r>
        <w:t>可以实现</w:t>
      </w:r>
      <w:r>
        <w:t>“Fuzz Everything”</w:t>
      </w:r>
      <w:r>
        <w:t>，</w:t>
      </w:r>
      <w:r>
        <w:t>TriforceAFL</w:t>
      </w:r>
      <w:r>
        <w:t>也的确提供了创新性的思路，但本文经过测试，发现事实并非如此。目前依靠</w:t>
      </w:r>
      <w:r>
        <w:t>TriforceAFL</w:t>
      </w:r>
      <w:r>
        <w:t>仅仅只能够实现固件系统调用级别的灰盒模糊测试，要想实现固件内应用程序级别的灰盒模糊测试，还需要额外的工作。原因如下：</w:t>
      </w:r>
    </w:p>
    <w:p w14:paraId="66A71289" w14:textId="77777777" w:rsidR="001D6859" w:rsidRDefault="00000000">
      <w:pPr>
        <w:pStyle w:val="01-"/>
        <w:numPr>
          <w:ilvl w:val="0"/>
          <w:numId w:val="6"/>
        </w:numPr>
        <w:ind w:firstLine="480"/>
      </w:pPr>
      <w:r>
        <w:t>代码执行信息的收集：</w:t>
      </w:r>
      <w:r>
        <w:t>QEMU</w:t>
      </w:r>
      <w:r>
        <w:t>系统模式下，启动的客户机系统中往往同时运行着大量的应用程序，而</w:t>
      </w:r>
      <w:r>
        <w:t>QEMU</w:t>
      </w:r>
      <w:r>
        <w:t>只会根据当前虚拟</w:t>
      </w:r>
      <w:r>
        <w:t>CPU</w:t>
      </w:r>
      <w:r>
        <w:t>的状态来获取二进制代码块，并进行翻译和执行，无法直接判断出当前代码块属于客户机系统中的哪个进程。为此，</w:t>
      </w:r>
      <w:r>
        <w:t>TriforceAFL</w:t>
      </w:r>
      <w:r>
        <w:t>采用的策略是，通过修改固件的文件系统镜像和初始化脚本，保证客户机系统启动后其内部只有</w:t>
      </w:r>
      <w:r>
        <w:t>driver</w:t>
      </w:r>
      <w:r>
        <w:t>进程和其子进程即测试进程处在运行状态，然后通过统计高地址空间即操作系统使用的地址空间中的指令执行情况，获取测试用例对应的代码执行信息。显然，这种方式并不适用于固件内的普通应用程序。</w:t>
      </w:r>
    </w:p>
    <w:p w14:paraId="327F0922" w14:textId="77777777" w:rsidR="001D6859" w:rsidRDefault="00000000">
      <w:pPr>
        <w:pStyle w:val="01-"/>
        <w:numPr>
          <w:ilvl w:val="0"/>
          <w:numId w:val="6"/>
        </w:numPr>
        <w:ind w:firstLine="480"/>
      </w:pPr>
      <w:r>
        <w:t>QEMU</w:t>
      </w:r>
      <w:r>
        <w:t>级别的</w:t>
      </w:r>
      <w:r>
        <w:t>Forkserver</w:t>
      </w:r>
      <w:r>
        <w:t>：</w:t>
      </w:r>
      <w:r>
        <w:t>TriforceAFL</w:t>
      </w:r>
      <w:r>
        <w:t>通过</w:t>
      </w:r>
      <w:r>
        <w:t>QEMU</w:t>
      </w:r>
      <w:r>
        <w:t>级别的</w:t>
      </w:r>
      <w:r>
        <w:t>Forkserver</w:t>
      </w:r>
      <w:r>
        <w:t>来保证每一次测试结束后，下一次测试执行前，能够恢复客户机系统的状态。然而，经过测试，这种方式并不能够在恢复客户机系统状态的同时恢复客户机内各个应用程序的执行状态。本文以</w:t>
      </w:r>
      <w:r>
        <w:t>HTTP</w:t>
      </w:r>
      <w:r>
        <w:t>服务器为例进行了测试，当客户机内的</w:t>
      </w:r>
      <w:r>
        <w:t>HTTP</w:t>
      </w:r>
      <w:r>
        <w:t>服务器接收到网络请求，即在</w:t>
      </w:r>
      <w:r>
        <w:t>QEMU</w:t>
      </w:r>
      <w:r>
        <w:t>层监测到该服务器进程调用</w:t>
      </w:r>
      <w:r>
        <w:t>accept</w:t>
      </w:r>
      <w:r>
        <w:t>系统调用时，仿照</w:t>
      </w:r>
      <w:r>
        <w:t>TriforceAFL</w:t>
      </w:r>
      <w:r>
        <w:t>的实现方式，退出</w:t>
      </w:r>
      <w:r>
        <w:t>vcpu</w:t>
      </w:r>
      <w:r>
        <w:t>线程，在主线程中执行</w:t>
      </w:r>
      <w:r>
        <w:t>fork()</w:t>
      </w:r>
      <w:r>
        <w:t>命令，得到的子进程无法继续处理刚才接收到的网络请求，且有可能触发各类段错误。因此，对于固件内应用程序级别的模糊测试，采用</w:t>
      </w:r>
      <w:r>
        <w:t>QEMU</w:t>
      </w:r>
      <w:r>
        <w:t>级别的</w:t>
      </w:r>
      <w:r>
        <w:t>Forkserver</w:t>
      </w:r>
      <w:r>
        <w:t>并不是可行的方案。本文将提供一种针对固件内网络应用的替代方案。</w:t>
      </w:r>
    </w:p>
    <w:p w14:paraId="4E8E1E64" w14:textId="77777777" w:rsidR="001D6859" w:rsidRDefault="001D6859">
      <w:pPr>
        <w:pStyle w:val="01-"/>
        <w:numPr>
          <w:ilvl w:val="255"/>
          <w:numId w:val="0"/>
        </w:numPr>
      </w:pPr>
    </w:p>
    <w:p w14:paraId="3D30AF48" w14:textId="77777777" w:rsidR="001D6859" w:rsidRDefault="00000000">
      <w:pPr>
        <w:pStyle w:val="03-"/>
        <w:spacing w:before="156"/>
        <w:rPr>
          <w:rFonts w:eastAsia="宋体"/>
        </w:rPr>
      </w:pPr>
      <w:bookmarkStart w:id="32" w:name="_Toc13788"/>
      <w:bookmarkStart w:id="33" w:name="_Toc8906"/>
      <w:r>
        <w:rPr>
          <w:rFonts w:eastAsia="宋体"/>
        </w:rPr>
        <w:lastRenderedPageBreak/>
        <w:t>2.4 DECAF-QEMU</w:t>
      </w:r>
      <w:bookmarkEnd w:id="32"/>
      <w:bookmarkEnd w:id="33"/>
    </w:p>
    <w:p w14:paraId="0FC1258A" w14:textId="22400DAE" w:rsidR="001D6859" w:rsidRDefault="00000000">
      <w:pPr>
        <w:pStyle w:val="01-"/>
        <w:ind w:firstLine="480"/>
      </w:pPr>
      <w:r>
        <w:t>DECAF</w:t>
      </w:r>
      <w:r>
        <w:rPr>
          <w:vertAlign w:val="superscript"/>
        </w:rPr>
        <w:fldChar w:fldCharType="begin"/>
      </w:r>
      <w:r>
        <w:rPr>
          <w:vertAlign w:val="superscript"/>
        </w:rPr>
        <w:instrText xml:space="preserve"> REF _Ref166194576 \r \h  \* MERGEFORMAT </w:instrText>
      </w:r>
      <w:r>
        <w:rPr>
          <w:vertAlign w:val="superscript"/>
        </w:rPr>
      </w:r>
      <w:r>
        <w:rPr>
          <w:vertAlign w:val="superscript"/>
        </w:rPr>
        <w:fldChar w:fldCharType="separate"/>
      </w:r>
      <w:r w:rsidR="00A5775D">
        <w:rPr>
          <w:vertAlign w:val="superscript"/>
        </w:rPr>
        <w:t>[21]</w:t>
      </w:r>
      <w:r>
        <w:rPr>
          <w:vertAlign w:val="superscript"/>
        </w:rPr>
        <w:fldChar w:fldCharType="end"/>
      </w:r>
      <w:r>
        <w:t>是</w:t>
      </w:r>
      <w:r>
        <w:t>Andrew Henderson</w:t>
      </w:r>
      <w:r>
        <w:t>等人开发的一个动态可执行代码分析框架。</w:t>
      </w:r>
      <w:r>
        <w:t>DECAF</w:t>
      </w:r>
      <w:r>
        <w:t>为</w:t>
      </w:r>
      <w:r>
        <w:t>QEMU</w:t>
      </w:r>
      <w:r>
        <w:t>提供了一套易于使用的、事件驱动的插件机制，并基于该机制实现了实时的虚拟机内省即</w:t>
      </w:r>
      <w:r>
        <w:t>VMI</w:t>
      </w:r>
      <w:r>
        <w:t>功能。</w:t>
      </w:r>
    </w:p>
    <w:p w14:paraId="7FC9E470" w14:textId="77777777" w:rsidR="001D6859" w:rsidRDefault="00000000">
      <w:pPr>
        <w:pStyle w:val="01-"/>
        <w:ind w:firstLine="480"/>
      </w:pPr>
      <w:r>
        <w:t>动态二进制分析是程序分析中研究中广泛采用且不可或缺的技术。在</w:t>
      </w:r>
      <w:r>
        <w:t>DECAF</w:t>
      </w:r>
      <w:r>
        <w:t>之前，尽管已经提出了几种动态二进制分析工具和框架，但它们都存在一些问题，包括性能下降严重、仅支持用户模式、缺乏</w:t>
      </w:r>
      <w:r>
        <w:t>API</w:t>
      </w:r>
      <w:r>
        <w:t>等。</w:t>
      </w:r>
      <w:r>
        <w:rPr>
          <w:rFonts w:hint="eastAsia"/>
        </w:rPr>
        <w:t>DECAF</w:t>
      </w:r>
      <w:r>
        <w:t>通过结合一种新颖的</w:t>
      </w:r>
      <w:r>
        <w:t>TCG</w:t>
      </w:r>
      <w:r>
        <w:t>指令级别的位粒度污染分析技术，实现对</w:t>
      </w:r>
      <w:r>
        <w:t>TCG</w:t>
      </w:r>
      <w:r>
        <w:t>指令的精细控制，并在此基础上，提供了三个与平台无关的插件，分别用于监测特定指令、监测</w:t>
      </w:r>
      <w:r>
        <w:t>API</w:t>
      </w:r>
      <w:r>
        <w:t>执行情况和监测键盘输入情况。尽管</w:t>
      </w:r>
      <w:r>
        <w:t>DECAF</w:t>
      </w:r>
      <w:r>
        <w:t>的主要目的是实现比特粒度、高准确性的</w:t>
      </w:r>
      <w:r>
        <w:t>TCG</w:t>
      </w:r>
      <w:r>
        <w:t>指令污点分析，但具备低开销</w:t>
      </w:r>
      <w:r>
        <w:t>VMI</w:t>
      </w:r>
      <w:r>
        <w:t>功能的</w:t>
      </w:r>
      <w:r>
        <w:t>DECAF-QEMU</w:t>
      </w:r>
      <w:r>
        <w:t>也可作为独立组件用于其它目的。</w:t>
      </w:r>
    </w:p>
    <w:p w14:paraId="7F4D9D90" w14:textId="77777777" w:rsidR="001D6859" w:rsidRDefault="00000000">
      <w:pPr>
        <w:pStyle w:val="01-"/>
        <w:ind w:firstLine="480"/>
      </w:pPr>
      <w:r>
        <w:t>另外需要注意的是，</w:t>
      </w:r>
      <w:r>
        <w:t>DECAF-QEMU</w:t>
      </w:r>
      <w:r>
        <w:t>所使用的</w:t>
      </w:r>
      <w:r>
        <w:t>QEMU</w:t>
      </w:r>
      <w:r>
        <w:t>版本较低，难以启动较新的固件镜像如</w:t>
      </w:r>
      <w:r>
        <w:t>OpenBMC</w:t>
      </w:r>
      <w:r>
        <w:t>等镜像，且对操作系统的内核结构存在依赖，当特定数据结构出现变动时需要重新进行修改适配。但其实现方法仍然具有很大的参考价值，本文开发出的原型系统</w:t>
      </w:r>
      <w:r>
        <w:t>AFLNetSpy</w:t>
      </w:r>
      <w:r>
        <w:t>所需的系统调用监测功能就借鉴了其实现思路。</w:t>
      </w:r>
    </w:p>
    <w:p w14:paraId="5FA28756" w14:textId="77777777" w:rsidR="001D6859" w:rsidRDefault="00000000">
      <w:pPr>
        <w:pStyle w:val="03-"/>
        <w:spacing w:before="156"/>
        <w:rPr>
          <w:rFonts w:eastAsia="宋体"/>
        </w:rPr>
      </w:pPr>
      <w:bookmarkStart w:id="34" w:name="_Toc692"/>
      <w:bookmarkStart w:id="35" w:name="_Toc31293"/>
      <w:r>
        <w:rPr>
          <w:rFonts w:eastAsia="宋体"/>
        </w:rPr>
        <w:t>2.4 ISPRAS-QEMU</w:t>
      </w:r>
      <w:bookmarkEnd w:id="34"/>
      <w:bookmarkEnd w:id="35"/>
    </w:p>
    <w:p w14:paraId="792EC8FA" w14:textId="1F301ED0" w:rsidR="001D6859" w:rsidRDefault="00000000">
      <w:pPr>
        <w:pStyle w:val="01-"/>
        <w:ind w:firstLine="480"/>
      </w:pPr>
      <w:r>
        <w:t>ISPRAS-QEMU</w:t>
      </w:r>
      <w:r>
        <w:rPr>
          <w:vertAlign w:val="superscript"/>
        </w:rPr>
        <w:fldChar w:fldCharType="begin"/>
      </w:r>
      <w:r>
        <w:rPr>
          <w:vertAlign w:val="superscript"/>
        </w:rPr>
        <w:instrText xml:space="preserve"> REF _Ref166194596 \r \h  \* MERGEFORMAT </w:instrText>
      </w:r>
      <w:r>
        <w:rPr>
          <w:vertAlign w:val="superscript"/>
        </w:rPr>
      </w:r>
      <w:r>
        <w:rPr>
          <w:vertAlign w:val="superscript"/>
        </w:rPr>
        <w:fldChar w:fldCharType="separate"/>
      </w:r>
      <w:r w:rsidR="00A5775D">
        <w:rPr>
          <w:vertAlign w:val="superscript"/>
        </w:rPr>
        <w:t>[22]</w:t>
      </w:r>
      <w:r>
        <w:rPr>
          <w:vertAlign w:val="superscript"/>
        </w:rPr>
        <w:fldChar w:fldCharType="end"/>
      </w:r>
      <w:r>
        <w:t>是</w:t>
      </w:r>
      <w:r>
        <w:t>Ivan Vasiliev</w:t>
      </w:r>
      <w:r>
        <w:t>等人受</w:t>
      </w:r>
      <w:r>
        <w:t>ISPRAS</w:t>
      </w:r>
      <w:r>
        <w:t>组织支持开发出的一个基于</w:t>
      </w:r>
      <w:r>
        <w:t>QEMU</w:t>
      </w:r>
      <w:r>
        <w:t>的非入侵式虚拟机插桩和内省框架。它是一个用于对虚拟机内二进制程序进行动态分析的轻量级框架，具备跨系统和非入侵即不修改目标二进制程序及其执行流程两个主要特点。</w:t>
      </w:r>
    </w:p>
    <w:p w14:paraId="12E11DC0" w14:textId="77777777" w:rsidR="001D6859" w:rsidRDefault="00000000">
      <w:pPr>
        <w:pStyle w:val="01-"/>
        <w:ind w:firstLine="480"/>
      </w:pPr>
      <w:r>
        <w:t>ISPRAS-QEMU</w:t>
      </w:r>
      <w:r>
        <w:t>通过建立分层的事件驱动的插件机制，使得它实现的整个</w:t>
      </w:r>
      <w:r>
        <w:t>VMI</w:t>
      </w:r>
      <w:r>
        <w:t>系统结构清晰且易于扩展。然而和</w:t>
      </w:r>
      <w:r>
        <w:t>DECAF-QEMU</w:t>
      </w:r>
      <w:r>
        <w:t>一样，每个插件都需要在程序启动后手动开启，而不能直接在命令行参数中进行设置，在某些场景下使用起来不够方便。</w:t>
      </w:r>
    </w:p>
    <w:p w14:paraId="613F1D33" w14:textId="77777777" w:rsidR="001D6859" w:rsidRDefault="00000000">
      <w:pPr>
        <w:pStyle w:val="01-"/>
        <w:ind w:firstLine="480"/>
      </w:pPr>
      <w:r>
        <w:t>另外，和</w:t>
      </w:r>
      <w:r>
        <w:t>DECAF-QEMU</w:t>
      </w:r>
      <w:r>
        <w:t>相比，</w:t>
      </w:r>
      <w:r>
        <w:t>ISPRAS-QEMU</w:t>
      </w:r>
      <w:r>
        <w:t>不需要依赖操作系统内核结构的信息，而是通过</w:t>
      </w:r>
      <w:r>
        <w:t>ABI</w:t>
      </w:r>
      <w:r>
        <w:t>规范创建了一些可以恢复内核级别信息的工具，从而实现各个事件的监测和定位。这种策略使得</w:t>
      </w:r>
      <w:r>
        <w:t>ISPRAS-QEMU</w:t>
      </w:r>
      <w:r>
        <w:t>具备了不依赖系统板的特性，但同时也损失了一些功能和便利性，如只能通过页目录地址标识进程，以至于无法通过指定进程名称和进程号的方式来筛选属于特定进程的各类事件。</w:t>
      </w:r>
    </w:p>
    <w:p w14:paraId="4D500E2F" w14:textId="77777777" w:rsidR="001D6859" w:rsidRDefault="00000000">
      <w:pPr>
        <w:pStyle w:val="03-"/>
        <w:spacing w:before="156"/>
      </w:pPr>
      <w:bookmarkStart w:id="36" w:name="_Toc20209"/>
      <w:bookmarkStart w:id="37" w:name="_Toc21375"/>
      <w:r>
        <w:lastRenderedPageBreak/>
        <w:t xml:space="preserve">2.5 </w:t>
      </w:r>
      <w:r>
        <w:t>本章小结</w:t>
      </w:r>
      <w:bookmarkEnd w:id="36"/>
      <w:bookmarkEnd w:id="37"/>
    </w:p>
    <w:p w14:paraId="133D070E" w14:textId="77777777" w:rsidR="001D6859" w:rsidRDefault="00000000">
      <w:pPr>
        <w:pStyle w:val="01-"/>
        <w:ind w:firstLine="480"/>
      </w:pPr>
      <w:r>
        <w:t>本章介绍了模糊测试</w:t>
      </w:r>
      <w:r>
        <w:rPr>
          <w:rFonts w:hint="eastAsia"/>
        </w:rPr>
        <w:t>领域</w:t>
      </w:r>
      <w:r>
        <w:t>和利用</w:t>
      </w:r>
      <w:r>
        <w:t>QEMU</w:t>
      </w:r>
      <w:r>
        <w:t>构建</w:t>
      </w:r>
      <w:r>
        <w:t>VMI</w:t>
      </w:r>
      <w:r>
        <w:t>系统的相关工作。</w:t>
      </w:r>
    </w:p>
    <w:p w14:paraId="27445FBB" w14:textId="77777777" w:rsidR="001D6859" w:rsidRDefault="00000000">
      <w:pPr>
        <w:pStyle w:val="01-"/>
        <w:ind w:firstLine="480"/>
      </w:pPr>
      <w:r>
        <w:t>其中，模糊测试方面，介绍了</w:t>
      </w:r>
      <w:r>
        <w:t>AFL</w:t>
      </w:r>
      <w:r>
        <w:t>、</w:t>
      </w:r>
      <w:r>
        <w:t>AFLNet</w:t>
      </w:r>
      <w:r>
        <w:t>、</w:t>
      </w:r>
      <w:r>
        <w:t>TriforceAFL</w:t>
      </w:r>
      <w:r>
        <w:t>三者的工作流程、各自特点及注意事项。如表</w:t>
      </w:r>
      <w:r>
        <w:t>2-1</w:t>
      </w:r>
      <w:r>
        <w:t>所示，</w:t>
      </w:r>
      <w:r>
        <w:t>AFLNet</w:t>
      </w:r>
      <w:r>
        <w:t>在</w:t>
      </w:r>
      <w:r>
        <w:t>AFL</w:t>
      </w:r>
      <w:r>
        <w:t>的基础上添加了网络通信支持，</w:t>
      </w:r>
      <w:r>
        <w:t>TriforceAFL</w:t>
      </w:r>
      <w:r>
        <w:t>将</w:t>
      </w:r>
      <w:r>
        <w:t>AFL</w:t>
      </w:r>
      <w:r>
        <w:t>的模糊测试能力扩展到了固件领域，但仅限于固件系统调用的测试，无法应用于固件应用程序。</w:t>
      </w:r>
    </w:p>
    <w:p w14:paraId="051952E4" w14:textId="77777777" w:rsidR="001D6859" w:rsidRDefault="00000000">
      <w:pPr>
        <w:pStyle w:val="01-"/>
        <w:ind w:firstLine="480"/>
      </w:pPr>
      <w:r>
        <w:t>利用</w:t>
      </w:r>
      <w:r>
        <w:t>QEMU</w:t>
      </w:r>
      <w:r>
        <w:t>构建</w:t>
      </w:r>
      <w:r>
        <w:t>VMI</w:t>
      </w:r>
      <w:r>
        <w:t>系统方面，介绍了</w:t>
      </w:r>
      <w:r>
        <w:t>DECAF-QEMU</w:t>
      </w:r>
      <w:r>
        <w:t>和</w:t>
      </w:r>
      <w:r>
        <w:t>ISPRAS-QEMU</w:t>
      </w:r>
      <w:r>
        <w:t>两项通过构建</w:t>
      </w:r>
      <w:r>
        <w:t>QEMU</w:t>
      </w:r>
      <w:r>
        <w:t>插件系统实现</w:t>
      </w:r>
      <w:r>
        <w:t>VMI</w:t>
      </w:r>
      <w:r>
        <w:t>功能的工作及其各自特点和注意事项。如表</w:t>
      </w:r>
      <w:r>
        <w:t>2-2</w:t>
      </w:r>
      <w:r>
        <w:t>所示，</w:t>
      </w:r>
      <w:r>
        <w:t>DECAF-QEMU</w:t>
      </w:r>
      <w:r>
        <w:t>和</w:t>
      </w:r>
      <w:r>
        <w:t>ISPRAS-QEMU</w:t>
      </w:r>
      <w:r>
        <w:t>所使用的</w:t>
      </w:r>
      <w:r>
        <w:t>QEMU</w:t>
      </w:r>
      <w:r>
        <w:t>版本都很低，导致较新的固件系统如</w:t>
      </w:r>
      <w:r>
        <w:t>OpenBmc</w:t>
      </w:r>
      <w:r>
        <w:t>无法成功启动。</w:t>
      </w:r>
    </w:p>
    <w:p w14:paraId="378DB305" w14:textId="77777777" w:rsidR="001D6859" w:rsidRDefault="00000000">
      <w:pPr>
        <w:pStyle w:val="01-"/>
        <w:ind w:firstLine="480"/>
      </w:pPr>
      <w:r>
        <w:t>同时，</w:t>
      </w:r>
      <w:r>
        <w:t>DECAF-QEMU</w:t>
      </w:r>
      <w:r>
        <w:t>依赖客户机操作系统内核的数据结构信息，来探测客户机内各个进程的信息，从而可以识别目标进程，但不同的操作系统版本，内核数据结构信息会发生变化，对</w:t>
      </w:r>
      <w:r>
        <w:t>OS</w:t>
      </w:r>
      <w:r>
        <w:t>版本的依赖导致</w:t>
      </w:r>
      <w:r>
        <w:t>DECAF-QEMU</w:t>
      </w:r>
      <w:r>
        <w:t>不够通用。而</w:t>
      </w:r>
      <w:r>
        <w:t>ISPRAS-QEMU</w:t>
      </w:r>
      <w:r>
        <w:t>只对检测到的进程的页目录地址进行记录，不依赖操作系统版本，但也不支持目标进程的识别。</w:t>
      </w:r>
    </w:p>
    <w:p w14:paraId="52199783" w14:textId="77777777" w:rsidR="001D6859" w:rsidRDefault="00000000">
      <w:pPr>
        <w:pStyle w:val="01-"/>
        <w:ind w:firstLine="480"/>
      </w:pPr>
      <w:r>
        <w:t>另外，</w:t>
      </w:r>
      <w:r>
        <w:t>DECAF-QEMU</w:t>
      </w:r>
      <w:r>
        <w:t>和</w:t>
      </w:r>
      <w:r>
        <w:t>ISPRAS-QEMU</w:t>
      </w:r>
      <w:r>
        <w:t>诞生时，</w:t>
      </w:r>
      <w:r>
        <w:t>QEMU</w:t>
      </w:r>
      <w:r>
        <w:t>官方尚未提供插件机制，因此二者使用的插件系统都是项目内部自行实现的，通用性和版本兼容性都存在不足。</w:t>
      </w:r>
    </w:p>
    <w:p w14:paraId="3AD66E7B" w14:textId="77777777" w:rsidR="001D6859" w:rsidRDefault="001D6859">
      <w:pPr>
        <w:pStyle w:val="01-"/>
        <w:ind w:firstLineChars="83" w:firstLine="199"/>
      </w:pPr>
    </w:p>
    <w:p w14:paraId="4F59421E" w14:textId="77777777" w:rsidR="001D6859" w:rsidRDefault="00000000">
      <w:pPr>
        <w:pStyle w:val="07-"/>
      </w:pPr>
      <w:r>
        <w:t>表</w:t>
      </w:r>
      <w:r>
        <w:t xml:space="preserve">2-1 </w:t>
      </w:r>
      <w:r>
        <w:t>模糊测试工具对比</w:t>
      </w:r>
    </w:p>
    <w:tbl>
      <w:tblPr>
        <w:tblStyle w:val="af0"/>
        <w:tblW w:w="8841" w:type="dxa"/>
        <w:jc w:val="center"/>
        <w:tblBorders>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60"/>
        <w:gridCol w:w="1290"/>
        <w:gridCol w:w="1910"/>
        <w:gridCol w:w="2010"/>
        <w:gridCol w:w="2171"/>
      </w:tblGrid>
      <w:tr w:rsidR="001D6859" w14:paraId="45D90ABF" w14:textId="77777777">
        <w:trPr>
          <w:trHeight w:val="329"/>
          <w:jc w:val="center"/>
        </w:trPr>
        <w:tc>
          <w:tcPr>
            <w:tcW w:w="1460" w:type="dxa"/>
            <w:tcBorders>
              <w:top w:val="single" w:sz="8" w:space="0" w:color="auto"/>
              <w:bottom w:val="single" w:sz="4" w:space="0" w:color="auto"/>
              <w:right w:val="single" w:sz="4" w:space="0" w:color="auto"/>
            </w:tcBorders>
          </w:tcPr>
          <w:p w14:paraId="2E4A6625" w14:textId="77777777" w:rsidR="001D6859" w:rsidRDefault="00000000">
            <w:pPr>
              <w:pStyle w:val="07-1"/>
            </w:pPr>
            <w:r>
              <w:t>名称</w:t>
            </w:r>
          </w:p>
        </w:tc>
        <w:tc>
          <w:tcPr>
            <w:tcW w:w="1290" w:type="dxa"/>
            <w:tcBorders>
              <w:top w:val="single" w:sz="8" w:space="0" w:color="auto"/>
              <w:left w:val="single" w:sz="4" w:space="0" w:color="auto"/>
              <w:bottom w:val="single" w:sz="4" w:space="0" w:color="auto"/>
            </w:tcBorders>
          </w:tcPr>
          <w:p w14:paraId="773D6CD5" w14:textId="77777777" w:rsidR="001D6859" w:rsidRDefault="00000000">
            <w:pPr>
              <w:pStyle w:val="07-1"/>
            </w:pPr>
            <w:r>
              <w:t>网络通信</w:t>
            </w:r>
          </w:p>
        </w:tc>
        <w:tc>
          <w:tcPr>
            <w:tcW w:w="1910" w:type="dxa"/>
            <w:tcBorders>
              <w:top w:val="single" w:sz="8" w:space="0" w:color="auto"/>
              <w:bottom w:val="single" w:sz="4" w:space="0" w:color="auto"/>
            </w:tcBorders>
          </w:tcPr>
          <w:p w14:paraId="0A852DF4" w14:textId="77777777" w:rsidR="001D6859" w:rsidRDefault="00000000">
            <w:pPr>
              <w:pStyle w:val="07-1"/>
            </w:pPr>
            <w:r>
              <w:t>固件系统调用测试</w:t>
            </w:r>
          </w:p>
        </w:tc>
        <w:tc>
          <w:tcPr>
            <w:tcW w:w="2010" w:type="dxa"/>
            <w:tcBorders>
              <w:top w:val="single" w:sz="8" w:space="0" w:color="auto"/>
              <w:bottom w:val="single" w:sz="4" w:space="0" w:color="auto"/>
            </w:tcBorders>
          </w:tcPr>
          <w:p w14:paraId="3240A5CF" w14:textId="77777777" w:rsidR="001D6859" w:rsidRDefault="00000000">
            <w:pPr>
              <w:pStyle w:val="07-1"/>
            </w:pPr>
            <w:r>
              <w:t>固件网络应用测试</w:t>
            </w:r>
          </w:p>
        </w:tc>
        <w:tc>
          <w:tcPr>
            <w:tcW w:w="2171" w:type="dxa"/>
            <w:tcBorders>
              <w:top w:val="single" w:sz="8" w:space="0" w:color="auto"/>
              <w:bottom w:val="single" w:sz="4" w:space="0" w:color="auto"/>
            </w:tcBorders>
          </w:tcPr>
          <w:p w14:paraId="7525CA91" w14:textId="77777777" w:rsidR="001D6859" w:rsidRDefault="00000000">
            <w:pPr>
              <w:pStyle w:val="07-1"/>
            </w:pPr>
            <w:r>
              <w:t>固件非网络应用测试</w:t>
            </w:r>
          </w:p>
        </w:tc>
      </w:tr>
      <w:tr w:rsidR="001D6859" w14:paraId="2131077D" w14:textId="77777777">
        <w:trPr>
          <w:trHeight w:val="329"/>
          <w:jc w:val="center"/>
        </w:trPr>
        <w:tc>
          <w:tcPr>
            <w:tcW w:w="1460" w:type="dxa"/>
            <w:tcBorders>
              <w:top w:val="single" w:sz="4" w:space="0" w:color="auto"/>
              <w:right w:val="single" w:sz="4" w:space="0" w:color="auto"/>
            </w:tcBorders>
          </w:tcPr>
          <w:p w14:paraId="327E14C8" w14:textId="77777777" w:rsidR="001D6859" w:rsidRDefault="00000000">
            <w:pPr>
              <w:pStyle w:val="07-1"/>
            </w:pPr>
            <w:r>
              <w:t>AFL</w:t>
            </w:r>
          </w:p>
        </w:tc>
        <w:tc>
          <w:tcPr>
            <w:tcW w:w="1290" w:type="dxa"/>
            <w:tcBorders>
              <w:top w:val="single" w:sz="4" w:space="0" w:color="auto"/>
              <w:left w:val="single" w:sz="4" w:space="0" w:color="auto"/>
            </w:tcBorders>
          </w:tcPr>
          <w:p w14:paraId="29F01CDE" w14:textId="77777777" w:rsidR="001D6859" w:rsidRDefault="00000000">
            <w:pPr>
              <w:pStyle w:val="07-1"/>
            </w:pPr>
            <w:r>
              <w:t>×</w:t>
            </w:r>
          </w:p>
        </w:tc>
        <w:tc>
          <w:tcPr>
            <w:tcW w:w="1910" w:type="dxa"/>
            <w:tcBorders>
              <w:top w:val="single" w:sz="4" w:space="0" w:color="auto"/>
            </w:tcBorders>
          </w:tcPr>
          <w:p w14:paraId="7B902CD0" w14:textId="77777777" w:rsidR="001D6859" w:rsidRDefault="00000000">
            <w:pPr>
              <w:pStyle w:val="07-1"/>
            </w:pPr>
            <w:r>
              <w:t>×</w:t>
            </w:r>
          </w:p>
        </w:tc>
        <w:tc>
          <w:tcPr>
            <w:tcW w:w="2010" w:type="dxa"/>
            <w:tcBorders>
              <w:top w:val="single" w:sz="4" w:space="0" w:color="auto"/>
            </w:tcBorders>
          </w:tcPr>
          <w:p w14:paraId="6514224B" w14:textId="77777777" w:rsidR="001D6859" w:rsidRDefault="00000000">
            <w:pPr>
              <w:pStyle w:val="07-1"/>
            </w:pPr>
            <w:r>
              <w:t>×</w:t>
            </w:r>
          </w:p>
        </w:tc>
        <w:tc>
          <w:tcPr>
            <w:tcW w:w="2171" w:type="dxa"/>
            <w:tcBorders>
              <w:top w:val="single" w:sz="4" w:space="0" w:color="auto"/>
            </w:tcBorders>
          </w:tcPr>
          <w:p w14:paraId="50748577" w14:textId="77777777" w:rsidR="001D6859" w:rsidRDefault="00000000">
            <w:pPr>
              <w:pStyle w:val="07-1"/>
            </w:pPr>
            <w:r>
              <w:t>×</w:t>
            </w:r>
          </w:p>
        </w:tc>
      </w:tr>
      <w:tr w:rsidR="001D6859" w14:paraId="3410B909" w14:textId="77777777">
        <w:trPr>
          <w:trHeight w:val="329"/>
          <w:jc w:val="center"/>
        </w:trPr>
        <w:tc>
          <w:tcPr>
            <w:tcW w:w="1460" w:type="dxa"/>
            <w:tcBorders>
              <w:right w:val="single" w:sz="4" w:space="0" w:color="auto"/>
            </w:tcBorders>
          </w:tcPr>
          <w:p w14:paraId="70F91768" w14:textId="77777777" w:rsidR="001D6859" w:rsidRDefault="00000000">
            <w:pPr>
              <w:pStyle w:val="07-1"/>
            </w:pPr>
            <w:r>
              <w:t>AFLNet</w:t>
            </w:r>
          </w:p>
        </w:tc>
        <w:tc>
          <w:tcPr>
            <w:tcW w:w="1290" w:type="dxa"/>
            <w:tcBorders>
              <w:left w:val="single" w:sz="4" w:space="0" w:color="auto"/>
            </w:tcBorders>
          </w:tcPr>
          <w:p w14:paraId="1F03D82F" w14:textId="77777777" w:rsidR="001D6859" w:rsidRDefault="00000000">
            <w:pPr>
              <w:pStyle w:val="07-1"/>
            </w:pPr>
            <w:r>
              <w:t>√</w:t>
            </w:r>
          </w:p>
        </w:tc>
        <w:tc>
          <w:tcPr>
            <w:tcW w:w="1910" w:type="dxa"/>
          </w:tcPr>
          <w:p w14:paraId="71895006" w14:textId="77777777" w:rsidR="001D6859" w:rsidRDefault="00000000">
            <w:pPr>
              <w:pStyle w:val="07-1"/>
            </w:pPr>
            <w:r>
              <w:t>×</w:t>
            </w:r>
          </w:p>
        </w:tc>
        <w:tc>
          <w:tcPr>
            <w:tcW w:w="2010" w:type="dxa"/>
          </w:tcPr>
          <w:p w14:paraId="3BCFE4ED" w14:textId="77777777" w:rsidR="001D6859" w:rsidRDefault="00000000">
            <w:pPr>
              <w:pStyle w:val="07-1"/>
            </w:pPr>
            <w:r>
              <w:t>×</w:t>
            </w:r>
          </w:p>
        </w:tc>
        <w:tc>
          <w:tcPr>
            <w:tcW w:w="2171" w:type="dxa"/>
          </w:tcPr>
          <w:p w14:paraId="318E1D8F" w14:textId="77777777" w:rsidR="001D6859" w:rsidRDefault="00000000">
            <w:pPr>
              <w:pStyle w:val="07-1"/>
            </w:pPr>
            <w:r>
              <w:t>×</w:t>
            </w:r>
          </w:p>
        </w:tc>
      </w:tr>
      <w:tr w:rsidR="001D6859" w14:paraId="5B73C426" w14:textId="77777777">
        <w:trPr>
          <w:trHeight w:val="329"/>
          <w:jc w:val="center"/>
        </w:trPr>
        <w:tc>
          <w:tcPr>
            <w:tcW w:w="1460" w:type="dxa"/>
            <w:tcBorders>
              <w:right w:val="single" w:sz="4" w:space="0" w:color="auto"/>
            </w:tcBorders>
          </w:tcPr>
          <w:p w14:paraId="0097700E" w14:textId="77777777" w:rsidR="001D6859" w:rsidRDefault="00000000">
            <w:pPr>
              <w:pStyle w:val="07-1"/>
            </w:pPr>
            <w:r>
              <w:t>TriforceAFL</w:t>
            </w:r>
          </w:p>
        </w:tc>
        <w:tc>
          <w:tcPr>
            <w:tcW w:w="1290" w:type="dxa"/>
            <w:tcBorders>
              <w:left w:val="single" w:sz="4" w:space="0" w:color="auto"/>
            </w:tcBorders>
          </w:tcPr>
          <w:p w14:paraId="4CB27E22" w14:textId="77777777" w:rsidR="001D6859" w:rsidRDefault="00000000">
            <w:pPr>
              <w:pStyle w:val="07-1"/>
            </w:pPr>
            <w:r>
              <w:t>×</w:t>
            </w:r>
          </w:p>
        </w:tc>
        <w:tc>
          <w:tcPr>
            <w:tcW w:w="1910" w:type="dxa"/>
          </w:tcPr>
          <w:p w14:paraId="769DCF44" w14:textId="77777777" w:rsidR="001D6859" w:rsidRDefault="00000000">
            <w:pPr>
              <w:pStyle w:val="07-1"/>
            </w:pPr>
            <w:r>
              <w:t>√</w:t>
            </w:r>
          </w:p>
        </w:tc>
        <w:tc>
          <w:tcPr>
            <w:tcW w:w="2010" w:type="dxa"/>
          </w:tcPr>
          <w:p w14:paraId="1F25651B" w14:textId="77777777" w:rsidR="001D6859" w:rsidRDefault="00000000">
            <w:pPr>
              <w:pStyle w:val="07-1"/>
            </w:pPr>
            <w:r>
              <w:t>×</w:t>
            </w:r>
          </w:p>
        </w:tc>
        <w:tc>
          <w:tcPr>
            <w:tcW w:w="2171" w:type="dxa"/>
          </w:tcPr>
          <w:p w14:paraId="78A48AF5" w14:textId="77777777" w:rsidR="001D6859" w:rsidRDefault="00000000">
            <w:pPr>
              <w:pStyle w:val="07-1"/>
            </w:pPr>
            <w:r>
              <w:t>×</w:t>
            </w:r>
          </w:p>
        </w:tc>
      </w:tr>
      <w:tr w:rsidR="001D6859" w14:paraId="049DE545" w14:textId="77777777">
        <w:trPr>
          <w:trHeight w:val="329"/>
          <w:jc w:val="center"/>
        </w:trPr>
        <w:tc>
          <w:tcPr>
            <w:tcW w:w="1460" w:type="dxa"/>
            <w:tcBorders>
              <w:bottom w:val="single" w:sz="8" w:space="0" w:color="auto"/>
              <w:right w:val="single" w:sz="4" w:space="0" w:color="auto"/>
            </w:tcBorders>
          </w:tcPr>
          <w:p w14:paraId="0338DC6C" w14:textId="77777777" w:rsidR="001D6859" w:rsidRDefault="00000000">
            <w:pPr>
              <w:pStyle w:val="07-1"/>
            </w:pPr>
            <w:r>
              <w:rPr>
                <w:b/>
                <w:bCs/>
              </w:rPr>
              <w:t>AFLNetSpy</w:t>
            </w:r>
          </w:p>
        </w:tc>
        <w:tc>
          <w:tcPr>
            <w:tcW w:w="1290" w:type="dxa"/>
            <w:tcBorders>
              <w:left w:val="single" w:sz="4" w:space="0" w:color="auto"/>
              <w:bottom w:val="single" w:sz="8" w:space="0" w:color="auto"/>
            </w:tcBorders>
          </w:tcPr>
          <w:p w14:paraId="376CBCF4" w14:textId="77777777" w:rsidR="001D6859" w:rsidRDefault="00000000">
            <w:pPr>
              <w:pStyle w:val="07-1"/>
            </w:pPr>
            <w:r>
              <w:t>√</w:t>
            </w:r>
          </w:p>
        </w:tc>
        <w:tc>
          <w:tcPr>
            <w:tcW w:w="1910" w:type="dxa"/>
            <w:tcBorders>
              <w:bottom w:val="single" w:sz="8" w:space="0" w:color="auto"/>
            </w:tcBorders>
          </w:tcPr>
          <w:p w14:paraId="6199AC71" w14:textId="77777777" w:rsidR="001D6859" w:rsidRDefault="00000000">
            <w:pPr>
              <w:pStyle w:val="07-1"/>
            </w:pPr>
            <w:r>
              <w:t>√</w:t>
            </w:r>
          </w:p>
        </w:tc>
        <w:tc>
          <w:tcPr>
            <w:tcW w:w="2010" w:type="dxa"/>
            <w:tcBorders>
              <w:bottom w:val="single" w:sz="8" w:space="0" w:color="auto"/>
            </w:tcBorders>
          </w:tcPr>
          <w:p w14:paraId="5F7946B0" w14:textId="77777777" w:rsidR="001D6859" w:rsidRDefault="00000000">
            <w:pPr>
              <w:pStyle w:val="07-1"/>
            </w:pPr>
            <w:r>
              <w:t>√</w:t>
            </w:r>
          </w:p>
        </w:tc>
        <w:tc>
          <w:tcPr>
            <w:tcW w:w="2171" w:type="dxa"/>
            <w:tcBorders>
              <w:bottom w:val="single" w:sz="8" w:space="0" w:color="auto"/>
            </w:tcBorders>
          </w:tcPr>
          <w:p w14:paraId="4A99AD65" w14:textId="77777777" w:rsidR="001D6859" w:rsidRDefault="00000000">
            <w:pPr>
              <w:pStyle w:val="07-1"/>
            </w:pPr>
            <w:r>
              <w:t>×</w:t>
            </w:r>
          </w:p>
        </w:tc>
      </w:tr>
    </w:tbl>
    <w:p w14:paraId="387138EC" w14:textId="77777777" w:rsidR="001D6859" w:rsidRDefault="001D6859">
      <w:pPr>
        <w:pStyle w:val="07-"/>
        <w:jc w:val="both"/>
      </w:pPr>
    </w:p>
    <w:p w14:paraId="6AA179B1" w14:textId="77777777" w:rsidR="001D6859" w:rsidRDefault="00000000">
      <w:pPr>
        <w:pStyle w:val="07-"/>
      </w:pPr>
      <w:r>
        <w:t>表</w:t>
      </w:r>
      <w:r>
        <w:t>2-2 QEMU-VMI</w:t>
      </w:r>
      <w:r>
        <w:t>系统对比</w:t>
      </w:r>
    </w:p>
    <w:tbl>
      <w:tblPr>
        <w:tblW w:w="9980" w:type="dxa"/>
        <w:jc w:val="center"/>
        <w:tblBorders>
          <w:top w:val="single" w:sz="4" w:space="0" w:color="auto"/>
          <w:bottom w:val="single" w:sz="4" w:space="0" w:color="auto"/>
        </w:tblBorders>
        <w:tblLayout w:type="fixed"/>
        <w:tblLook w:val="04A0" w:firstRow="1" w:lastRow="0" w:firstColumn="1" w:lastColumn="0" w:noHBand="0" w:noVBand="1"/>
      </w:tblPr>
      <w:tblGrid>
        <w:gridCol w:w="1670"/>
        <w:gridCol w:w="1307"/>
        <w:gridCol w:w="1559"/>
        <w:gridCol w:w="1741"/>
        <w:gridCol w:w="1757"/>
        <w:gridCol w:w="1946"/>
      </w:tblGrid>
      <w:tr w:rsidR="001D6859" w14:paraId="2B1E13EB" w14:textId="77777777">
        <w:trPr>
          <w:trHeight w:val="339"/>
          <w:jc w:val="center"/>
        </w:trPr>
        <w:tc>
          <w:tcPr>
            <w:tcW w:w="1670" w:type="dxa"/>
            <w:tcBorders>
              <w:top w:val="single" w:sz="8" w:space="0" w:color="auto"/>
              <w:bottom w:val="single" w:sz="4" w:space="0" w:color="auto"/>
              <w:right w:val="single" w:sz="4" w:space="0" w:color="auto"/>
            </w:tcBorders>
          </w:tcPr>
          <w:p w14:paraId="4FC671D6" w14:textId="77777777" w:rsidR="001D6859" w:rsidRDefault="00000000">
            <w:pPr>
              <w:pStyle w:val="07-1"/>
            </w:pPr>
            <w:r>
              <w:t>名称</w:t>
            </w:r>
          </w:p>
        </w:tc>
        <w:tc>
          <w:tcPr>
            <w:tcW w:w="1307" w:type="dxa"/>
            <w:tcBorders>
              <w:top w:val="single" w:sz="8" w:space="0" w:color="auto"/>
              <w:left w:val="single" w:sz="4" w:space="0" w:color="auto"/>
              <w:bottom w:val="single" w:sz="4" w:space="0" w:color="auto"/>
            </w:tcBorders>
          </w:tcPr>
          <w:p w14:paraId="0B0A0639" w14:textId="77777777" w:rsidR="001D6859" w:rsidRDefault="00000000">
            <w:pPr>
              <w:pStyle w:val="07-1"/>
            </w:pPr>
            <w:r>
              <w:t>QEMU</w:t>
            </w:r>
            <w:r>
              <w:t>版本</w:t>
            </w:r>
          </w:p>
        </w:tc>
        <w:tc>
          <w:tcPr>
            <w:tcW w:w="1559" w:type="dxa"/>
            <w:tcBorders>
              <w:top w:val="single" w:sz="8" w:space="0" w:color="auto"/>
              <w:bottom w:val="single" w:sz="4" w:space="0" w:color="auto"/>
              <w:right w:val="single" w:sz="4" w:space="0" w:color="auto"/>
            </w:tcBorders>
          </w:tcPr>
          <w:p w14:paraId="1A9D6644" w14:textId="77777777" w:rsidR="001D6859" w:rsidRDefault="00000000">
            <w:pPr>
              <w:pStyle w:val="07-1"/>
            </w:pPr>
            <w:r>
              <w:t>支持</w:t>
            </w:r>
            <w:r>
              <w:t>OpenBmc</w:t>
            </w:r>
          </w:p>
        </w:tc>
        <w:tc>
          <w:tcPr>
            <w:tcW w:w="1741" w:type="dxa"/>
            <w:tcBorders>
              <w:top w:val="single" w:sz="8" w:space="0" w:color="auto"/>
              <w:left w:val="single" w:sz="4" w:space="0" w:color="auto"/>
              <w:bottom w:val="single" w:sz="4" w:space="0" w:color="auto"/>
            </w:tcBorders>
          </w:tcPr>
          <w:p w14:paraId="236902F7" w14:textId="77777777" w:rsidR="001D6859" w:rsidRDefault="00000000">
            <w:pPr>
              <w:pStyle w:val="07-1"/>
            </w:pPr>
            <w:r>
              <w:t>不依赖</w:t>
            </w:r>
            <w:r>
              <w:t>OS</w:t>
            </w:r>
            <w:r>
              <w:t>版本</w:t>
            </w:r>
          </w:p>
        </w:tc>
        <w:tc>
          <w:tcPr>
            <w:tcW w:w="1757" w:type="dxa"/>
            <w:tcBorders>
              <w:top w:val="single" w:sz="8" w:space="0" w:color="auto"/>
              <w:bottom w:val="single" w:sz="4" w:space="0" w:color="auto"/>
              <w:right w:val="single" w:sz="4" w:space="0" w:color="auto"/>
            </w:tcBorders>
          </w:tcPr>
          <w:p w14:paraId="0EA3836B" w14:textId="77777777" w:rsidR="001D6859" w:rsidRDefault="00000000">
            <w:pPr>
              <w:pStyle w:val="07-1"/>
            </w:pPr>
            <w:r>
              <w:t>可识别目标进程</w:t>
            </w:r>
          </w:p>
        </w:tc>
        <w:tc>
          <w:tcPr>
            <w:tcW w:w="1946" w:type="dxa"/>
            <w:tcBorders>
              <w:top w:val="single" w:sz="8" w:space="0" w:color="auto"/>
              <w:left w:val="single" w:sz="4" w:space="0" w:color="auto"/>
              <w:bottom w:val="single" w:sz="4" w:space="0" w:color="auto"/>
            </w:tcBorders>
          </w:tcPr>
          <w:p w14:paraId="31F55080" w14:textId="77777777" w:rsidR="001D6859" w:rsidRDefault="00000000">
            <w:pPr>
              <w:pStyle w:val="07-1"/>
            </w:pPr>
            <w:r>
              <w:t>基于官方插件系统</w:t>
            </w:r>
          </w:p>
        </w:tc>
      </w:tr>
      <w:tr w:rsidR="001D6859" w14:paraId="7ACE2B14" w14:textId="77777777">
        <w:trPr>
          <w:trHeight w:val="344"/>
          <w:jc w:val="center"/>
        </w:trPr>
        <w:tc>
          <w:tcPr>
            <w:tcW w:w="1670" w:type="dxa"/>
            <w:tcBorders>
              <w:top w:val="single" w:sz="4" w:space="0" w:color="auto"/>
              <w:right w:val="single" w:sz="4" w:space="0" w:color="auto"/>
            </w:tcBorders>
          </w:tcPr>
          <w:p w14:paraId="3BEEFAE8" w14:textId="77777777" w:rsidR="001D6859" w:rsidRDefault="00000000">
            <w:pPr>
              <w:pStyle w:val="07-1"/>
            </w:pPr>
            <w:r>
              <w:t>DECAF-QEMU</w:t>
            </w:r>
          </w:p>
        </w:tc>
        <w:tc>
          <w:tcPr>
            <w:tcW w:w="1307" w:type="dxa"/>
            <w:tcBorders>
              <w:top w:val="single" w:sz="4" w:space="0" w:color="auto"/>
              <w:left w:val="single" w:sz="4" w:space="0" w:color="auto"/>
            </w:tcBorders>
          </w:tcPr>
          <w:p w14:paraId="5A1C7CA2" w14:textId="77777777" w:rsidR="001D6859" w:rsidRDefault="00000000">
            <w:pPr>
              <w:pStyle w:val="07-1"/>
            </w:pPr>
            <w:r>
              <w:t>1.0</w:t>
            </w:r>
          </w:p>
        </w:tc>
        <w:tc>
          <w:tcPr>
            <w:tcW w:w="1559" w:type="dxa"/>
            <w:tcBorders>
              <w:top w:val="single" w:sz="4" w:space="0" w:color="auto"/>
              <w:right w:val="single" w:sz="4" w:space="0" w:color="auto"/>
            </w:tcBorders>
          </w:tcPr>
          <w:p w14:paraId="11E63157" w14:textId="77777777" w:rsidR="001D6859" w:rsidRDefault="00000000">
            <w:pPr>
              <w:pStyle w:val="07-1"/>
            </w:pPr>
            <w:r>
              <w:t>×</w:t>
            </w:r>
          </w:p>
        </w:tc>
        <w:tc>
          <w:tcPr>
            <w:tcW w:w="1741" w:type="dxa"/>
            <w:tcBorders>
              <w:top w:val="single" w:sz="4" w:space="0" w:color="auto"/>
              <w:left w:val="single" w:sz="4" w:space="0" w:color="auto"/>
            </w:tcBorders>
          </w:tcPr>
          <w:p w14:paraId="46FF8BF4" w14:textId="77777777" w:rsidR="001D6859" w:rsidRDefault="00000000">
            <w:pPr>
              <w:pStyle w:val="07-1"/>
            </w:pPr>
            <w:r>
              <w:t>×</w:t>
            </w:r>
          </w:p>
        </w:tc>
        <w:tc>
          <w:tcPr>
            <w:tcW w:w="1757" w:type="dxa"/>
            <w:tcBorders>
              <w:top w:val="single" w:sz="4" w:space="0" w:color="auto"/>
              <w:right w:val="single" w:sz="4" w:space="0" w:color="auto"/>
            </w:tcBorders>
          </w:tcPr>
          <w:p w14:paraId="54A8F611" w14:textId="77777777" w:rsidR="001D6859" w:rsidRDefault="00000000">
            <w:pPr>
              <w:pStyle w:val="07-1"/>
            </w:pPr>
            <w:r>
              <w:t>√</w:t>
            </w:r>
          </w:p>
        </w:tc>
        <w:tc>
          <w:tcPr>
            <w:tcW w:w="1946" w:type="dxa"/>
            <w:tcBorders>
              <w:top w:val="single" w:sz="4" w:space="0" w:color="auto"/>
              <w:left w:val="single" w:sz="4" w:space="0" w:color="auto"/>
            </w:tcBorders>
          </w:tcPr>
          <w:p w14:paraId="70F4CFA0" w14:textId="77777777" w:rsidR="001D6859" w:rsidRDefault="00000000">
            <w:pPr>
              <w:pStyle w:val="07-1"/>
            </w:pPr>
            <w:r>
              <w:t>×</w:t>
            </w:r>
          </w:p>
        </w:tc>
      </w:tr>
      <w:tr w:rsidR="001D6859" w14:paraId="60EC8D19" w14:textId="77777777">
        <w:trPr>
          <w:trHeight w:val="334"/>
          <w:jc w:val="center"/>
        </w:trPr>
        <w:tc>
          <w:tcPr>
            <w:tcW w:w="1670" w:type="dxa"/>
            <w:tcBorders>
              <w:right w:val="single" w:sz="4" w:space="0" w:color="auto"/>
            </w:tcBorders>
          </w:tcPr>
          <w:p w14:paraId="52578524" w14:textId="77777777" w:rsidR="001D6859" w:rsidRDefault="00000000">
            <w:pPr>
              <w:pStyle w:val="07-1"/>
            </w:pPr>
            <w:r>
              <w:t>ISPRAS-QEMU</w:t>
            </w:r>
          </w:p>
        </w:tc>
        <w:tc>
          <w:tcPr>
            <w:tcW w:w="1307" w:type="dxa"/>
            <w:tcBorders>
              <w:left w:val="single" w:sz="4" w:space="0" w:color="auto"/>
            </w:tcBorders>
          </w:tcPr>
          <w:p w14:paraId="029B9F0F" w14:textId="77777777" w:rsidR="001D6859" w:rsidRDefault="00000000">
            <w:pPr>
              <w:pStyle w:val="07-1"/>
            </w:pPr>
            <w:r>
              <w:t>2.8.50</w:t>
            </w:r>
          </w:p>
        </w:tc>
        <w:tc>
          <w:tcPr>
            <w:tcW w:w="1559" w:type="dxa"/>
            <w:tcBorders>
              <w:right w:val="single" w:sz="4" w:space="0" w:color="auto"/>
            </w:tcBorders>
          </w:tcPr>
          <w:p w14:paraId="2731A1EC" w14:textId="77777777" w:rsidR="001D6859" w:rsidRDefault="00000000">
            <w:pPr>
              <w:pStyle w:val="07-1"/>
            </w:pPr>
            <w:r>
              <w:t>×</w:t>
            </w:r>
          </w:p>
        </w:tc>
        <w:tc>
          <w:tcPr>
            <w:tcW w:w="1741" w:type="dxa"/>
            <w:tcBorders>
              <w:left w:val="single" w:sz="4" w:space="0" w:color="auto"/>
            </w:tcBorders>
          </w:tcPr>
          <w:p w14:paraId="361D994E" w14:textId="77777777" w:rsidR="001D6859" w:rsidRDefault="00000000">
            <w:pPr>
              <w:pStyle w:val="07-1"/>
            </w:pPr>
            <w:r>
              <w:t>√</w:t>
            </w:r>
          </w:p>
        </w:tc>
        <w:tc>
          <w:tcPr>
            <w:tcW w:w="1757" w:type="dxa"/>
            <w:tcBorders>
              <w:right w:val="single" w:sz="4" w:space="0" w:color="auto"/>
            </w:tcBorders>
          </w:tcPr>
          <w:p w14:paraId="288F0327" w14:textId="77777777" w:rsidR="001D6859" w:rsidRDefault="00000000">
            <w:pPr>
              <w:pStyle w:val="07-1"/>
            </w:pPr>
            <w:r>
              <w:t>×</w:t>
            </w:r>
          </w:p>
        </w:tc>
        <w:tc>
          <w:tcPr>
            <w:tcW w:w="1946" w:type="dxa"/>
            <w:tcBorders>
              <w:left w:val="single" w:sz="4" w:space="0" w:color="auto"/>
            </w:tcBorders>
          </w:tcPr>
          <w:p w14:paraId="1178C364" w14:textId="77777777" w:rsidR="001D6859" w:rsidRDefault="00000000">
            <w:pPr>
              <w:pStyle w:val="07-1"/>
            </w:pPr>
            <w:r>
              <w:t>×</w:t>
            </w:r>
          </w:p>
        </w:tc>
      </w:tr>
      <w:tr w:rsidR="001D6859" w14:paraId="57B66336" w14:textId="77777777">
        <w:trPr>
          <w:trHeight w:val="344"/>
          <w:jc w:val="center"/>
        </w:trPr>
        <w:tc>
          <w:tcPr>
            <w:tcW w:w="1670" w:type="dxa"/>
            <w:tcBorders>
              <w:bottom w:val="single" w:sz="8" w:space="0" w:color="auto"/>
              <w:right w:val="single" w:sz="4" w:space="0" w:color="auto"/>
            </w:tcBorders>
          </w:tcPr>
          <w:p w14:paraId="6DEDD3A4" w14:textId="77777777" w:rsidR="001D6859" w:rsidRDefault="00000000">
            <w:pPr>
              <w:pStyle w:val="07-1"/>
              <w:rPr>
                <w:b/>
                <w:bCs/>
              </w:rPr>
            </w:pPr>
            <w:r>
              <w:rPr>
                <w:b/>
                <w:bCs/>
              </w:rPr>
              <w:t>QEMU-SPY</w:t>
            </w:r>
          </w:p>
        </w:tc>
        <w:tc>
          <w:tcPr>
            <w:tcW w:w="1307" w:type="dxa"/>
            <w:tcBorders>
              <w:left w:val="single" w:sz="4" w:space="0" w:color="auto"/>
              <w:bottom w:val="single" w:sz="8" w:space="0" w:color="auto"/>
            </w:tcBorders>
          </w:tcPr>
          <w:p w14:paraId="57DD396E" w14:textId="77777777" w:rsidR="001D6859" w:rsidRDefault="00000000">
            <w:pPr>
              <w:pStyle w:val="07-1"/>
            </w:pPr>
            <w:r>
              <w:rPr>
                <w:b/>
                <w:bCs/>
              </w:rPr>
              <w:t>8.2.91</w:t>
            </w:r>
          </w:p>
        </w:tc>
        <w:tc>
          <w:tcPr>
            <w:tcW w:w="1559" w:type="dxa"/>
            <w:tcBorders>
              <w:bottom w:val="single" w:sz="8" w:space="0" w:color="auto"/>
              <w:right w:val="single" w:sz="4" w:space="0" w:color="auto"/>
            </w:tcBorders>
          </w:tcPr>
          <w:p w14:paraId="5CF11EBB" w14:textId="77777777" w:rsidR="001D6859" w:rsidRDefault="00000000">
            <w:pPr>
              <w:pStyle w:val="07-1"/>
            </w:pPr>
            <w:r>
              <w:t>√</w:t>
            </w:r>
          </w:p>
        </w:tc>
        <w:tc>
          <w:tcPr>
            <w:tcW w:w="1741" w:type="dxa"/>
            <w:tcBorders>
              <w:left w:val="single" w:sz="4" w:space="0" w:color="auto"/>
              <w:bottom w:val="single" w:sz="8" w:space="0" w:color="auto"/>
            </w:tcBorders>
          </w:tcPr>
          <w:p w14:paraId="2934C9BF" w14:textId="77777777" w:rsidR="001D6859" w:rsidRDefault="00000000">
            <w:pPr>
              <w:pStyle w:val="07-1"/>
            </w:pPr>
            <w:r>
              <w:t>√</w:t>
            </w:r>
          </w:p>
        </w:tc>
        <w:tc>
          <w:tcPr>
            <w:tcW w:w="1757" w:type="dxa"/>
            <w:tcBorders>
              <w:bottom w:val="single" w:sz="8" w:space="0" w:color="auto"/>
              <w:right w:val="single" w:sz="4" w:space="0" w:color="auto"/>
            </w:tcBorders>
          </w:tcPr>
          <w:p w14:paraId="692C67BF" w14:textId="77777777" w:rsidR="001D6859" w:rsidRDefault="00000000">
            <w:pPr>
              <w:pStyle w:val="07-1"/>
            </w:pPr>
            <w:r>
              <w:fldChar w:fldCharType="begin"/>
            </w:r>
            <w:r>
              <w:instrText>eq \o(√,</w:instrText>
            </w:r>
            <w:r>
              <w:rPr>
                <w:spacing w:val="34"/>
                <w:position w:val="4"/>
                <w:sz w:val="13"/>
                <w:szCs w:val="13"/>
              </w:rPr>
              <w:instrText xml:space="preserve"> </w:instrText>
            </w:r>
            <w:r>
              <w:rPr>
                <w:spacing w:val="28"/>
                <w:position w:val="4"/>
                <w:sz w:val="13"/>
                <w:szCs w:val="13"/>
                <w:lang w:bidi="ar"/>
              </w:rPr>
              <w:instrText>＼</w:instrText>
            </w:r>
            <w:r>
              <w:instrText>)</w:instrText>
            </w:r>
            <w:r>
              <w:fldChar w:fldCharType="end"/>
            </w:r>
          </w:p>
        </w:tc>
        <w:tc>
          <w:tcPr>
            <w:tcW w:w="1946" w:type="dxa"/>
            <w:tcBorders>
              <w:left w:val="single" w:sz="4" w:space="0" w:color="auto"/>
              <w:bottom w:val="single" w:sz="8" w:space="0" w:color="auto"/>
            </w:tcBorders>
          </w:tcPr>
          <w:p w14:paraId="6794EF8A" w14:textId="77777777" w:rsidR="001D6859" w:rsidRDefault="00000000">
            <w:pPr>
              <w:pStyle w:val="07-1"/>
            </w:pPr>
            <w:r>
              <w:t>√</w:t>
            </w:r>
          </w:p>
        </w:tc>
      </w:tr>
    </w:tbl>
    <w:p w14:paraId="0B0905E8" w14:textId="77777777" w:rsidR="001D6859" w:rsidRDefault="00000000">
      <w:pPr>
        <w:rPr>
          <w:rFonts w:eastAsia="宋体"/>
        </w:rPr>
      </w:pPr>
      <w:bookmarkStart w:id="38" w:name="_Toc10392"/>
      <w:r>
        <w:rPr>
          <w:rFonts w:eastAsia="宋体"/>
        </w:rPr>
        <w:br w:type="page"/>
      </w:r>
    </w:p>
    <w:p w14:paraId="74344F59" w14:textId="77777777" w:rsidR="001D6859" w:rsidRDefault="00000000">
      <w:pPr>
        <w:pStyle w:val="02-"/>
        <w:spacing w:before="156" w:after="312"/>
        <w:rPr>
          <w:ins w:id="39" w:author="谭毓安" w:date="2024-05-15T17:59:00Z"/>
        </w:rPr>
      </w:pPr>
      <w:bookmarkStart w:id="40" w:name="_Toc26396"/>
      <w:r>
        <w:lastRenderedPageBreak/>
        <w:t>第</w:t>
      </w:r>
      <w:r>
        <w:t>3</w:t>
      </w:r>
      <w:r>
        <w:t>章</w:t>
      </w:r>
      <w:r>
        <w:t xml:space="preserve"> </w:t>
      </w:r>
      <w:r>
        <w:rPr>
          <w:rFonts w:hint="eastAsia"/>
        </w:rPr>
        <w:t>系统级灰盒模糊测试</w:t>
      </w:r>
      <w:bookmarkEnd w:id="40"/>
    </w:p>
    <w:p w14:paraId="15D500C5" w14:textId="77777777" w:rsidR="001D6859" w:rsidRDefault="00000000">
      <w:pPr>
        <w:pStyle w:val="01-"/>
        <w:ind w:firstLine="480"/>
      </w:pPr>
      <w:r>
        <w:rPr>
          <w:rFonts w:hint="eastAsia"/>
        </w:rPr>
        <w:t>本文提出的系统级灰盒模糊测试方法分为两个部分：①获取客户机内目标进程代码执行信息的方法；②利用网络请求对目标进程的状态进行探测和控制的方法。本章在</w:t>
      </w:r>
      <w:r>
        <w:rPr>
          <w:rFonts w:hint="eastAsia"/>
        </w:rPr>
        <w:t>3.1</w:t>
      </w:r>
      <w:r>
        <w:rPr>
          <w:rFonts w:hint="eastAsia"/>
        </w:rPr>
        <w:t>节对上述方法的两个部分分别进行介绍和示例说明，</w:t>
      </w:r>
      <w:r>
        <w:rPr>
          <w:rFonts w:hint="eastAsia"/>
        </w:rPr>
        <w:t xml:space="preserve"> </w:t>
      </w:r>
      <w:r>
        <w:rPr>
          <w:rFonts w:hint="eastAsia"/>
        </w:rPr>
        <w:t>然后在</w:t>
      </w:r>
      <w:r>
        <w:rPr>
          <w:rFonts w:hint="eastAsia"/>
        </w:rPr>
        <w:t>3.2</w:t>
      </w:r>
      <w:r>
        <w:rPr>
          <w:rFonts w:hint="eastAsia"/>
        </w:rPr>
        <w:t>节介绍本文基于系统级灰盒模糊测试方法实现的</w:t>
      </w:r>
      <w:r>
        <w:rPr>
          <w:rFonts w:hint="eastAsia"/>
        </w:rPr>
        <w:t>AFLNetSpy</w:t>
      </w:r>
      <w:r>
        <w:rPr>
          <w:rFonts w:hint="eastAsia"/>
        </w:rPr>
        <w:t>原型系统，并对</w:t>
      </w:r>
      <w:r>
        <w:rPr>
          <w:rFonts w:hint="eastAsia"/>
        </w:rPr>
        <w:t>AFLNetSpy</w:t>
      </w:r>
      <w:r>
        <w:rPr>
          <w:rFonts w:hint="eastAsia"/>
        </w:rPr>
        <w:t>系统架构、</w:t>
      </w:r>
      <w:r>
        <w:rPr>
          <w:rFonts w:hint="eastAsia"/>
        </w:rPr>
        <w:t>QEMU-SPY</w:t>
      </w:r>
      <w:r>
        <w:rPr>
          <w:rFonts w:hint="eastAsia"/>
        </w:rPr>
        <w:t>子系统设计和系统调用回调实现三个部分分别进行阐述。</w:t>
      </w:r>
    </w:p>
    <w:p w14:paraId="278B4DB9" w14:textId="77777777" w:rsidR="001D6859" w:rsidRDefault="00000000">
      <w:pPr>
        <w:pStyle w:val="03-"/>
        <w:spacing w:before="156"/>
      </w:pPr>
      <w:bookmarkStart w:id="41" w:name="_Toc21389"/>
      <w:r>
        <w:t xml:space="preserve">3.1 </w:t>
      </w:r>
      <w:bookmarkEnd w:id="38"/>
      <w:r>
        <w:rPr>
          <w:rFonts w:hint="eastAsia"/>
        </w:rPr>
        <w:t>系统级灰盒模糊测试方法</w:t>
      </w:r>
      <w:bookmarkEnd w:id="41"/>
    </w:p>
    <w:p w14:paraId="263188FA" w14:textId="77777777" w:rsidR="001D6859" w:rsidRDefault="00000000">
      <w:pPr>
        <w:pStyle w:val="04-"/>
        <w:spacing w:before="156"/>
      </w:pPr>
      <w:bookmarkStart w:id="42" w:name="_Toc7289"/>
      <w:bookmarkStart w:id="43" w:name="_Toc18449"/>
      <w:r>
        <w:t xml:space="preserve">3.1.1 </w:t>
      </w:r>
      <w:r>
        <w:t>代码执行信息的获取</w:t>
      </w:r>
      <w:bookmarkEnd w:id="42"/>
      <w:r>
        <w:rPr>
          <w:rFonts w:hint="eastAsia"/>
        </w:rPr>
        <w:t>方法</w:t>
      </w:r>
      <w:bookmarkEnd w:id="43"/>
    </w:p>
    <w:p w14:paraId="55609F55" w14:textId="77777777" w:rsidR="001D6859" w:rsidRDefault="00000000">
      <w:pPr>
        <w:pStyle w:val="01-"/>
        <w:ind w:firstLine="480"/>
      </w:pPr>
      <w:r>
        <w:t>要想进行固件内应用程序的灰盒模糊测试，首先需要能够获取目标进程的代码执行信息。</w:t>
      </w:r>
    </w:p>
    <w:p w14:paraId="76CD68C7" w14:textId="77777777" w:rsidR="001D6859" w:rsidRDefault="00000000">
      <w:pPr>
        <w:pStyle w:val="01-"/>
        <w:ind w:firstLine="480"/>
      </w:pPr>
      <w:r>
        <w:t>Linux</w:t>
      </w:r>
      <w:r>
        <w:t>系统下，每启动一个进程，会为其分配一个页目录，页目录地址和进程是一对一的对应关系，因此可以通过页目录地址标识进程，并区分不同进程的指令信息。</w:t>
      </w:r>
      <w:r>
        <w:t>QEMU</w:t>
      </w:r>
      <w:r>
        <w:t>系统中，页目录地址会被存放在</w:t>
      </w:r>
      <w:r>
        <w:t>VCPU</w:t>
      </w:r>
      <w:r>
        <w:t>的特定页目录地址寄存器，以</w:t>
      </w:r>
      <w:r>
        <w:t>Arm</w:t>
      </w:r>
      <w:r>
        <w:t>系统为例，页目录地址存放在</w:t>
      </w:r>
      <w:r>
        <w:t>cp15.ttbr0_el[3]</w:t>
      </w:r>
      <w:r>
        <w:t>寄存器中，能够通过对应的</w:t>
      </w:r>
      <w:r>
        <w:t>CPUArchState</w:t>
      </w:r>
      <w:r>
        <w:t>类型的结构体方便地访问该值。也就是说，我们使用页目录地址就能够标识不同的进程，省去了探索操作系统内核信息的麻烦和系统时间开销。</w:t>
      </w:r>
    </w:p>
    <w:p w14:paraId="41397F85" w14:textId="77777777" w:rsidR="001D6859" w:rsidRDefault="00000000">
      <w:pPr>
        <w:pStyle w:val="01-"/>
        <w:ind w:firstLine="480"/>
      </w:pPr>
      <w:r>
        <w:t>利用以上原理，通过</w:t>
      </w:r>
      <w:r>
        <w:t>QEMU-SPY</w:t>
      </w:r>
      <w:r>
        <w:t>的插件系统，本文首先实现两项基本的监测功能：</w:t>
      </w:r>
    </w:p>
    <w:p w14:paraId="55DDFA71" w14:textId="77777777" w:rsidR="001D6859" w:rsidRDefault="00000000">
      <w:pPr>
        <w:pStyle w:val="01-"/>
        <w:numPr>
          <w:ilvl w:val="0"/>
          <w:numId w:val="7"/>
        </w:numPr>
        <w:ind w:firstLine="480"/>
      </w:pPr>
      <w:r>
        <w:t>一是对客户机系统内的进程进行监测。如图</w:t>
      </w:r>
      <w:r>
        <w:t>3-1</w:t>
      </w:r>
      <w:r>
        <w:t>所示，通过实时监测</w:t>
      </w:r>
      <w:r>
        <w:t>execve</w:t>
      </w:r>
      <w:r>
        <w:t>系统调用的参数，能够获取新启动进程的名称，从而实现进程监测。需要注意，其中</w:t>
      </w:r>
      <w:r>
        <w:t>ctx</w:t>
      </w:r>
      <w:r>
        <w:t>为当前执行指令的进程的页目录地址，以第</w:t>
      </w:r>
      <w:r>
        <w:t>158</w:t>
      </w:r>
      <w:r>
        <w:t>行启动</w:t>
      </w:r>
      <w:r>
        <w:t>hello-crow</w:t>
      </w:r>
      <w:r>
        <w:t>进程为例，</w:t>
      </w:r>
      <w:r>
        <w:t>0x8203c008</w:t>
      </w:r>
      <w:r>
        <w:t>并非</w:t>
      </w:r>
      <w:r>
        <w:t>hello-crow</w:t>
      </w:r>
      <w:r>
        <w:t>进程的页目录地址，而是其父进程</w:t>
      </w:r>
      <w:r>
        <w:t>(</w:t>
      </w:r>
      <w:r>
        <w:t>这里是</w:t>
      </w:r>
      <w:r>
        <w:t>systemd)</w:t>
      </w:r>
      <w:r>
        <w:t>的页目录地址。</w:t>
      </w:r>
    </w:p>
    <w:p w14:paraId="3FDD94D2" w14:textId="77777777" w:rsidR="001D6859" w:rsidRDefault="001D6859">
      <w:pPr>
        <w:pStyle w:val="01-"/>
        <w:ind w:firstLineChars="0" w:firstLine="0"/>
      </w:pPr>
    </w:p>
    <w:p w14:paraId="32A318FA" w14:textId="77777777" w:rsidR="001D6859" w:rsidRDefault="00000000">
      <w:pPr>
        <w:pStyle w:val="01-"/>
        <w:spacing w:line="240" w:lineRule="auto"/>
        <w:ind w:firstLine="480"/>
        <w:jc w:val="center"/>
      </w:pPr>
      <w:r>
        <w:rPr>
          <w:noProof/>
        </w:rPr>
        <w:lastRenderedPageBreak/>
        <w:drawing>
          <wp:inline distT="0" distB="0" distL="114300" distR="114300" wp14:anchorId="4412B931" wp14:editId="1D576465">
            <wp:extent cx="5541010" cy="2958465"/>
            <wp:effectExtent l="0" t="0" r="2540" b="13335"/>
            <wp:docPr id="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2"/>
                    <pic:cNvPicPr>
                      <a:picLocks noChangeAspect="1"/>
                    </pic:cNvPicPr>
                  </pic:nvPicPr>
                  <pic:blipFill>
                    <a:blip r:embed="rId19"/>
                    <a:stretch>
                      <a:fillRect/>
                    </a:stretch>
                  </pic:blipFill>
                  <pic:spPr>
                    <a:xfrm>
                      <a:off x="0" y="0"/>
                      <a:ext cx="5541010" cy="2958465"/>
                    </a:xfrm>
                    <a:prstGeom prst="rect">
                      <a:avLst/>
                    </a:prstGeom>
                    <a:noFill/>
                    <a:ln>
                      <a:noFill/>
                    </a:ln>
                  </pic:spPr>
                </pic:pic>
              </a:graphicData>
            </a:graphic>
          </wp:inline>
        </w:drawing>
      </w:r>
    </w:p>
    <w:p w14:paraId="3601FCBF" w14:textId="77777777" w:rsidR="001D6859" w:rsidRDefault="00000000">
      <w:pPr>
        <w:pStyle w:val="07-"/>
      </w:pPr>
      <w:r>
        <w:t>图</w:t>
      </w:r>
      <w:r>
        <w:t xml:space="preserve">3-1 </w:t>
      </w:r>
      <w:r>
        <w:t>进程启动监测</w:t>
      </w:r>
    </w:p>
    <w:p w14:paraId="054A01A2" w14:textId="77777777" w:rsidR="001D6859" w:rsidRDefault="001D6859">
      <w:pPr>
        <w:pStyle w:val="01-"/>
        <w:ind w:firstLineChars="0" w:firstLine="0"/>
      </w:pPr>
    </w:p>
    <w:p w14:paraId="032D59F4" w14:textId="77777777" w:rsidR="001D6859" w:rsidRDefault="00000000">
      <w:pPr>
        <w:pStyle w:val="01-"/>
        <w:numPr>
          <w:ilvl w:val="0"/>
          <w:numId w:val="7"/>
        </w:numPr>
        <w:ind w:firstLine="480"/>
      </w:pPr>
      <w:r>
        <w:t>二是对客户机内执行的指令进行监测。如图</w:t>
      </w:r>
      <w:r>
        <w:t>3-2</w:t>
      </w:r>
      <w:r>
        <w:t>所示，通过注册翻译块执行回调函数，每一个</w:t>
      </w:r>
      <w:r>
        <w:t>QEMU</w:t>
      </w:r>
      <w:r>
        <w:t>翻译块执行时，都可以进行记录。其中的</w:t>
      </w:r>
      <w:r>
        <w:t>ctx</w:t>
      </w:r>
      <w:r>
        <w:t>即为当前执行指令的进程对应的页目录地址，</w:t>
      </w:r>
      <w:r>
        <w:t>pc</w:t>
      </w:r>
      <w:r>
        <w:t>的值为当前翻译块中的第一条客户机指令对应的客户机虚拟地址。</w:t>
      </w:r>
    </w:p>
    <w:p w14:paraId="7DE09EA8" w14:textId="77777777" w:rsidR="001D6859" w:rsidRDefault="001D6859">
      <w:pPr>
        <w:pStyle w:val="01-"/>
        <w:ind w:firstLineChars="0" w:firstLine="0"/>
      </w:pPr>
    </w:p>
    <w:p w14:paraId="2D339C01" w14:textId="77777777" w:rsidR="001D6859" w:rsidRDefault="00000000">
      <w:pPr>
        <w:pStyle w:val="01-"/>
        <w:spacing w:line="240" w:lineRule="auto"/>
        <w:ind w:firstLineChars="0" w:firstLine="0"/>
        <w:jc w:val="center"/>
      </w:pPr>
      <w:r>
        <w:rPr>
          <w:noProof/>
        </w:rPr>
        <w:drawing>
          <wp:inline distT="0" distB="0" distL="114300" distR="114300" wp14:anchorId="3CB33721" wp14:editId="4256CEEB">
            <wp:extent cx="3392805" cy="2643505"/>
            <wp:effectExtent l="0" t="0" r="17145" b="4445"/>
            <wp:docPr id="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4"/>
                    <pic:cNvPicPr>
                      <a:picLocks noChangeAspect="1"/>
                    </pic:cNvPicPr>
                  </pic:nvPicPr>
                  <pic:blipFill>
                    <a:blip r:embed="rId20"/>
                    <a:stretch>
                      <a:fillRect/>
                    </a:stretch>
                  </pic:blipFill>
                  <pic:spPr>
                    <a:xfrm>
                      <a:off x="0" y="0"/>
                      <a:ext cx="3392805" cy="2643505"/>
                    </a:xfrm>
                    <a:prstGeom prst="rect">
                      <a:avLst/>
                    </a:prstGeom>
                    <a:noFill/>
                    <a:ln>
                      <a:noFill/>
                    </a:ln>
                  </pic:spPr>
                </pic:pic>
              </a:graphicData>
            </a:graphic>
          </wp:inline>
        </w:drawing>
      </w:r>
    </w:p>
    <w:p w14:paraId="2FF49E6B" w14:textId="77777777" w:rsidR="001D6859" w:rsidRDefault="00000000">
      <w:pPr>
        <w:pStyle w:val="07-"/>
      </w:pPr>
      <w:r>
        <w:t>图</w:t>
      </w:r>
      <w:r>
        <w:t xml:space="preserve">3-2 </w:t>
      </w:r>
      <w:r>
        <w:t>指令执行监测</w:t>
      </w:r>
    </w:p>
    <w:p w14:paraId="566E305B" w14:textId="77777777" w:rsidR="001D6859" w:rsidRDefault="001D6859">
      <w:pPr>
        <w:pStyle w:val="01-"/>
        <w:ind w:firstLine="480"/>
      </w:pPr>
    </w:p>
    <w:p w14:paraId="5C4209D2" w14:textId="77777777" w:rsidR="001D6859" w:rsidRDefault="00000000">
      <w:pPr>
        <w:pStyle w:val="01-"/>
        <w:numPr>
          <w:ilvl w:val="255"/>
          <w:numId w:val="0"/>
        </w:numPr>
        <w:ind w:firstLineChars="200" w:firstLine="480"/>
      </w:pPr>
      <w:r>
        <w:lastRenderedPageBreak/>
        <w:t>从图</w:t>
      </w:r>
      <w:r>
        <w:t>3-2</w:t>
      </w:r>
      <w:r>
        <w:t>中还可以看出，</w:t>
      </w:r>
      <w:r>
        <w:t>QEMU</w:t>
      </w:r>
      <w:r>
        <w:t>客户机系统内多个进程同时运行，要想获取目标程序的代码执行信息，需要先获取目标进程对应的页目录地址，然后根据该地址从所有翻译块执行信息中筛选出属于目标进程的执行信息。且无法在目标进程启动时通过监测</w:t>
      </w:r>
      <w:r>
        <w:t>execve</w:t>
      </w:r>
      <w:r>
        <w:t>系统调用获取目标进程的页目录地址，那样只能获得其父进程的页目录地址。要想获取目标进程的页目录地址，需要另外的策略。</w:t>
      </w:r>
    </w:p>
    <w:p w14:paraId="6C7F934E" w14:textId="77777777" w:rsidR="001D6859" w:rsidRDefault="00000000">
      <w:pPr>
        <w:pStyle w:val="01-"/>
        <w:numPr>
          <w:ilvl w:val="255"/>
          <w:numId w:val="0"/>
        </w:numPr>
        <w:ind w:firstLineChars="200" w:firstLine="480"/>
      </w:pPr>
      <w:r>
        <w:t>为此，本文充分考虑到目标进程的网络应用特性，使用请求探测和监控</w:t>
      </w:r>
      <w:r>
        <w:t>Accept</w:t>
      </w:r>
      <w:r>
        <w:t>系统调用的方式实现简单高效地获取目标进程页目录地址的功能。</w:t>
      </w:r>
    </w:p>
    <w:p w14:paraId="75430541" w14:textId="77777777" w:rsidR="001D6859" w:rsidRDefault="00000000">
      <w:pPr>
        <w:pStyle w:val="01-"/>
        <w:numPr>
          <w:ilvl w:val="255"/>
          <w:numId w:val="0"/>
        </w:numPr>
        <w:ind w:firstLineChars="200" w:firstLine="480"/>
      </w:pPr>
      <w:r>
        <w:t>首先，要设法确认客户机系统和目标进程启动完成，通过监测</w:t>
      </w:r>
      <w:r>
        <w:t>execve</w:t>
      </w:r>
      <w:r>
        <w:t>等用于创建新进程的系统调用及其参数，即可根据进程名称判断目标进程是否启动。同时，可以通过进程名称选定一个大概率最后启动的进程，当该进程启动时，认为客户机启动完成。具体实现中，如图</w:t>
      </w:r>
      <w:r>
        <w:t>3-3</w:t>
      </w:r>
      <w:r>
        <w:t>所示，当设置</w:t>
      </w:r>
      <w:r>
        <w:t>phosphor-host-state-manager</w:t>
      </w:r>
      <w:r>
        <w:t>进程为系统启动完成的标志时，一旦监测到</w:t>
      </w:r>
      <w:r>
        <w:t>execve</w:t>
      </w:r>
      <w:r>
        <w:t>系统调用创建了该进程，即认为系统启动完成，同时也认为目标进程也已启动完成。</w:t>
      </w:r>
    </w:p>
    <w:p w14:paraId="272D7A70" w14:textId="77777777" w:rsidR="001D6859" w:rsidRDefault="001D6859">
      <w:pPr>
        <w:pStyle w:val="01-"/>
        <w:ind w:firstLineChars="0" w:firstLine="0"/>
      </w:pPr>
    </w:p>
    <w:p w14:paraId="16BEDCDA" w14:textId="77777777" w:rsidR="001D6859" w:rsidRDefault="00000000">
      <w:pPr>
        <w:pStyle w:val="01-"/>
        <w:numPr>
          <w:ilvl w:val="255"/>
          <w:numId w:val="0"/>
        </w:numPr>
        <w:spacing w:line="240" w:lineRule="auto"/>
        <w:jc w:val="center"/>
      </w:pPr>
      <w:r>
        <w:rPr>
          <w:noProof/>
        </w:rPr>
        <w:drawing>
          <wp:inline distT="0" distB="0" distL="114300" distR="114300" wp14:anchorId="174CF6B9" wp14:editId="7EA1D984">
            <wp:extent cx="5541010" cy="748030"/>
            <wp:effectExtent l="0" t="0" r="2540" b="13970"/>
            <wp:docPr id="1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9"/>
                    <pic:cNvPicPr>
                      <a:picLocks noChangeAspect="1"/>
                    </pic:cNvPicPr>
                  </pic:nvPicPr>
                  <pic:blipFill>
                    <a:blip r:embed="rId21"/>
                    <a:stretch>
                      <a:fillRect/>
                    </a:stretch>
                  </pic:blipFill>
                  <pic:spPr>
                    <a:xfrm>
                      <a:off x="0" y="0"/>
                      <a:ext cx="5541010" cy="748030"/>
                    </a:xfrm>
                    <a:prstGeom prst="rect">
                      <a:avLst/>
                    </a:prstGeom>
                    <a:noFill/>
                    <a:ln>
                      <a:noFill/>
                    </a:ln>
                  </pic:spPr>
                </pic:pic>
              </a:graphicData>
            </a:graphic>
          </wp:inline>
        </w:drawing>
      </w:r>
    </w:p>
    <w:p w14:paraId="332B5995" w14:textId="77777777" w:rsidR="001D6859" w:rsidRDefault="00000000">
      <w:pPr>
        <w:pStyle w:val="07-"/>
      </w:pPr>
      <w:r>
        <w:t>图</w:t>
      </w:r>
      <w:r>
        <w:t xml:space="preserve">3-3 </w:t>
      </w:r>
      <w:r>
        <w:t>确认客户机系统启动完成</w:t>
      </w:r>
    </w:p>
    <w:p w14:paraId="2118806C" w14:textId="77777777" w:rsidR="001D6859" w:rsidRDefault="001D6859">
      <w:pPr>
        <w:pStyle w:val="01-"/>
        <w:ind w:firstLineChars="0" w:firstLine="0"/>
      </w:pPr>
    </w:p>
    <w:p w14:paraId="44037A2A" w14:textId="77777777" w:rsidR="001D6859" w:rsidRDefault="00000000">
      <w:pPr>
        <w:pStyle w:val="01-"/>
        <w:numPr>
          <w:ilvl w:val="255"/>
          <w:numId w:val="0"/>
        </w:numPr>
        <w:ind w:firstLineChars="200" w:firstLine="480"/>
      </w:pPr>
      <w:r>
        <w:t>在确认客户机系统和目标进程启动完成后，向目标进程发送网络请求，随后调用</w:t>
      </w:r>
      <w:r>
        <w:t>Accept</w:t>
      </w:r>
      <w:r>
        <w:t>系统调用接收网络请求的进程即可确定为目标进程，对应的页目录地址即为所需的目标进程页目录地址。具体实现中，如图</w:t>
      </w:r>
      <w:r>
        <w:t>3-4</w:t>
      </w:r>
      <w:r>
        <w:t>所示，我们首先会向</w:t>
      </w:r>
      <w:r>
        <w:t>SpyAgent</w:t>
      </w:r>
      <w:r>
        <w:t>进程发送网络请求，然后监测</w:t>
      </w:r>
      <w:r>
        <w:t>Accept</w:t>
      </w:r>
      <w:r>
        <w:t>系统调用获取</w:t>
      </w:r>
      <w:r>
        <w:t>SpyAgent</w:t>
      </w:r>
      <w:r>
        <w:t>进程的页目录地址，然后使用同样的方式即可获取目标测试进程的页目录地址。其中</w:t>
      </w:r>
      <w:r>
        <w:t>SpyAgent</w:t>
      </w:r>
      <w:r>
        <w:t>进程用于控制目标测试进程的状态，将在</w:t>
      </w:r>
      <w:r>
        <w:t>3.1.2</w:t>
      </w:r>
      <w:r>
        <w:t>节中进行介绍。</w:t>
      </w:r>
    </w:p>
    <w:p w14:paraId="5472694F" w14:textId="77777777" w:rsidR="001D6859" w:rsidRDefault="001D6859">
      <w:pPr>
        <w:pStyle w:val="01-"/>
        <w:numPr>
          <w:ilvl w:val="255"/>
          <w:numId w:val="0"/>
        </w:numPr>
      </w:pPr>
    </w:p>
    <w:p w14:paraId="443EE38D" w14:textId="77777777" w:rsidR="001D6859" w:rsidRDefault="00000000">
      <w:pPr>
        <w:pStyle w:val="01-"/>
        <w:spacing w:line="240" w:lineRule="auto"/>
        <w:ind w:firstLineChars="0" w:firstLine="0"/>
        <w:jc w:val="center"/>
      </w:pPr>
      <w:r>
        <w:rPr>
          <w:noProof/>
        </w:rPr>
        <w:lastRenderedPageBreak/>
        <w:drawing>
          <wp:inline distT="0" distB="0" distL="114300" distR="114300" wp14:anchorId="222293A4" wp14:editId="2386C9A1">
            <wp:extent cx="5226050" cy="1278255"/>
            <wp:effectExtent l="0" t="0" r="12700" b="17145"/>
            <wp:docPr id="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8"/>
                    <pic:cNvPicPr>
                      <a:picLocks noChangeAspect="1"/>
                    </pic:cNvPicPr>
                  </pic:nvPicPr>
                  <pic:blipFill>
                    <a:blip r:embed="rId22"/>
                    <a:srcRect r="2297"/>
                    <a:stretch>
                      <a:fillRect/>
                    </a:stretch>
                  </pic:blipFill>
                  <pic:spPr>
                    <a:xfrm>
                      <a:off x="0" y="0"/>
                      <a:ext cx="5226050" cy="1278255"/>
                    </a:xfrm>
                    <a:prstGeom prst="rect">
                      <a:avLst/>
                    </a:prstGeom>
                    <a:noFill/>
                    <a:ln>
                      <a:noFill/>
                    </a:ln>
                  </pic:spPr>
                </pic:pic>
              </a:graphicData>
            </a:graphic>
          </wp:inline>
        </w:drawing>
      </w:r>
    </w:p>
    <w:p w14:paraId="3BAC689F" w14:textId="77777777" w:rsidR="001D6859" w:rsidRDefault="00000000">
      <w:pPr>
        <w:pStyle w:val="07-"/>
      </w:pPr>
      <w:r>
        <w:t>图</w:t>
      </w:r>
      <w:r>
        <w:t xml:space="preserve">3-4 </w:t>
      </w:r>
      <w:r>
        <w:t>获取目标进程页目录地址</w:t>
      </w:r>
    </w:p>
    <w:p w14:paraId="603671C7" w14:textId="77777777" w:rsidR="001D6859" w:rsidRDefault="001D6859">
      <w:pPr>
        <w:pStyle w:val="01-"/>
        <w:ind w:firstLineChars="0" w:firstLine="0"/>
      </w:pPr>
    </w:p>
    <w:p w14:paraId="23B7CD37" w14:textId="77777777" w:rsidR="001D6859" w:rsidRDefault="00000000">
      <w:pPr>
        <w:pStyle w:val="04-"/>
        <w:spacing w:before="156"/>
      </w:pPr>
      <w:bookmarkStart w:id="44" w:name="_Toc19078"/>
      <w:bookmarkStart w:id="45" w:name="_Toc28143"/>
      <w:r>
        <w:t xml:space="preserve">3.1.2 </w:t>
      </w:r>
      <w:r>
        <w:t>目标进程的状态探测和控制</w:t>
      </w:r>
      <w:bookmarkEnd w:id="44"/>
      <w:r>
        <w:rPr>
          <w:rFonts w:hint="eastAsia"/>
        </w:rPr>
        <w:t>方法</w:t>
      </w:r>
      <w:bookmarkEnd w:id="45"/>
    </w:p>
    <w:p w14:paraId="5D487C5D" w14:textId="77777777" w:rsidR="001D6859" w:rsidRDefault="00000000">
      <w:pPr>
        <w:pStyle w:val="01-"/>
        <w:ind w:firstLine="480"/>
      </w:pPr>
      <w:r>
        <w:t>要想进行固件内应用程序的灰盒模糊测试，还要实现目标进程的状态探测和控制。为此，需要用户根据实际测试环境和测试目标编写三个网络请求脚本，示例如下：</w:t>
      </w:r>
    </w:p>
    <w:p w14:paraId="40D7DD44" w14:textId="77777777" w:rsidR="001D6859" w:rsidRDefault="00000000">
      <w:pPr>
        <w:pStyle w:val="01-"/>
        <w:numPr>
          <w:ilvl w:val="0"/>
          <w:numId w:val="8"/>
        </w:numPr>
        <w:ind w:firstLine="480"/>
      </w:pPr>
      <w:r>
        <w:t>TEST_AGENT</w:t>
      </w:r>
      <w:r>
        <w:t>请求。如图</w:t>
      </w:r>
      <w:r>
        <w:t>3-5</w:t>
      </w:r>
      <w:r>
        <w:t>所示，其中</w:t>
      </w:r>
      <w:r>
        <w:t>14817</w:t>
      </w:r>
      <w:r>
        <w:t>为</w:t>
      </w:r>
      <w:r>
        <w:t>SpyAgent</w:t>
      </w:r>
      <w:r>
        <w:t>进程端口号。</w:t>
      </w:r>
      <w:r>
        <w:t>SpyAgent</w:t>
      </w:r>
      <w:r>
        <w:t>进程是需要内置于客户机系统的</w:t>
      </w:r>
      <w:r>
        <w:t>“</w:t>
      </w:r>
      <w:r>
        <w:t>间谍代理</w:t>
      </w:r>
      <w:r>
        <w:t>”</w:t>
      </w:r>
      <w:r>
        <w:t>进程，它的作用是接收外部网络请求，并执行请求参数中携带的</w:t>
      </w:r>
      <w:r>
        <w:t>Shell</w:t>
      </w:r>
      <w:r>
        <w:t>命令。因此，我们可以通过向</w:t>
      </w:r>
      <w:r>
        <w:t>SpyAgent</w:t>
      </w:r>
      <w:r>
        <w:t>进程发送命令，实现对目标进程状态的控制。</w:t>
      </w:r>
    </w:p>
    <w:p w14:paraId="34505F9B" w14:textId="77777777" w:rsidR="001D6859" w:rsidRDefault="001D6859">
      <w:pPr>
        <w:pStyle w:val="01-"/>
        <w:numPr>
          <w:ilvl w:val="255"/>
          <w:numId w:val="0"/>
        </w:numPr>
      </w:pPr>
    </w:p>
    <w:p w14:paraId="0A70985A" w14:textId="77777777" w:rsidR="001D6859" w:rsidRDefault="00000000">
      <w:pPr>
        <w:pStyle w:val="01-"/>
        <w:numPr>
          <w:ilvl w:val="255"/>
          <w:numId w:val="0"/>
        </w:numPr>
        <w:spacing w:line="240" w:lineRule="auto"/>
        <w:jc w:val="center"/>
      </w:pPr>
      <w:r>
        <w:rPr>
          <w:noProof/>
        </w:rPr>
        <w:drawing>
          <wp:inline distT="0" distB="0" distL="114300" distR="114300" wp14:anchorId="04F1F12B" wp14:editId="50BDC3A1">
            <wp:extent cx="5537835" cy="833120"/>
            <wp:effectExtent l="0" t="0" r="5715" b="5080"/>
            <wp:docPr id="1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4"/>
                    <pic:cNvPicPr>
                      <a:picLocks noChangeAspect="1"/>
                    </pic:cNvPicPr>
                  </pic:nvPicPr>
                  <pic:blipFill>
                    <a:blip r:embed="rId23"/>
                    <a:stretch>
                      <a:fillRect/>
                    </a:stretch>
                  </pic:blipFill>
                  <pic:spPr>
                    <a:xfrm>
                      <a:off x="0" y="0"/>
                      <a:ext cx="5537835" cy="833120"/>
                    </a:xfrm>
                    <a:prstGeom prst="rect">
                      <a:avLst/>
                    </a:prstGeom>
                    <a:noFill/>
                    <a:ln>
                      <a:noFill/>
                    </a:ln>
                  </pic:spPr>
                </pic:pic>
              </a:graphicData>
            </a:graphic>
          </wp:inline>
        </w:drawing>
      </w:r>
    </w:p>
    <w:p w14:paraId="1C915C69" w14:textId="77777777" w:rsidR="001D6859" w:rsidRDefault="00000000">
      <w:pPr>
        <w:pStyle w:val="07-"/>
      </w:pPr>
      <w:r>
        <w:t>图</w:t>
      </w:r>
      <w:r>
        <w:t>3-5 TEST_AGENT</w:t>
      </w:r>
      <w:r>
        <w:t>请求示例</w:t>
      </w:r>
    </w:p>
    <w:p w14:paraId="0F92E5F7" w14:textId="77777777" w:rsidR="001D6859" w:rsidRDefault="001D6859">
      <w:pPr>
        <w:pStyle w:val="01-"/>
        <w:ind w:firstLineChars="0" w:firstLine="0"/>
      </w:pPr>
    </w:p>
    <w:p w14:paraId="118CE297" w14:textId="77777777" w:rsidR="001D6859" w:rsidRDefault="00000000">
      <w:pPr>
        <w:pStyle w:val="01-"/>
        <w:numPr>
          <w:ilvl w:val="0"/>
          <w:numId w:val="8"/>
        </w:numPr>
        <w:ind w:firstLine="480"/>
      </w:pPr>
      <w:r>
        <w:t>TEST_ALIVE</w:t>
      </w:r>
      <w:r>
        <w:t>请求。如图</w:t>
      </w:r>
      <w:r>
        <w:t>3-6</w:t>
      </w:r>
      <w:r>
        <w:t>所示，其中</w:t>
      </w:r>
      <w:r>
        <w:t>18080</w:t>
      </w:r>
      <w:r>
        <w:t>为目标进程的网络端口。</w:t>
      </w:r>
    </w:p>
    <w:p w14:paraId="64DD74A0" w14:textId="77777777" w:rsidR="001D6859" w:rsidRDefault="001D6859">
      <w:pPr>
        <w:pStyle w:val="01-"/>
        <w:numPr>
          <w:ilvl w:val="255"/>
          <w:numId w:val="0"/>
        </w:numPr>
      </w:pPr>
    </w:p>
    <w:p w14:paraId="1ECFF9B1" w14:textId="77777777" w:rsidR="001D6859" w:rsidRDefault="00000000">
      <w:pPr>
        <w:pStyle w:val="01-"/>
        <w:spacing w:line="240" w:lineRule="auto"/>
        <w:ind w:firstLineChars="0" w:firstLine="0"/>
        <w:jc w:val="left"/>
      </w:pPr>
      <w:r>
        <w:rPr>
          <w:noProof/>
        </w:rPr>
        <w:drawing>
          <wp:inline distT="0" distB="0" distL="114300" distR="114300" wp14:anchorId="1B06DC7F" wp14:editId="7145A1EA">
            <wp:extent cx="5620385" cy="721995"/>
            <wp:effectExtent l="0" t="0" r="18415" b="1905"/>
            <wp:docPr id="1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3"/>
                    <pic:cNvPicPr>
                      <a:picLocks noChangeAspect="1"/>
                    </pic:cNvPicPr>
                  </pic:nvPicPr>
                  <pic:blipFill>
                    <a:blip r:embed="rId24"/>
                    <a:stretch>
                      <a:fillRect/>
                    </a:stretch>
                  </pic:blipFill>
                  <pic:spPr>
                    <a:xfrm>
                      <a:off x="0" y="0"/>
                      <a:ext cx="5620385" cy="721995"/>
                    </a:xfrm>
                    <a:prstGeom prst="rect">
                      <a:avLst/>
                    </a:prstGeom>
                    <a:noFill/>
                    <a:ln>
                      <a:noFill/>
                    </a:ln>
                  </pic:spPr>
                </pic:pic>
              </a:graphicData>
            </a:graphic>
          </wp:inline>
        </w:drawing>
      </w:r>
    </w:p>
    <w:p w14:paraId="2BAAAD6E" w14:textId="77777777" w:rsidR="001D6859" w:rsidRDefault="00000000">
      <w:pPr>
        <w:pStyle w:val="07-"/>
      </w:pPr>
      <w:r>
        <w:t>图</w:t>
      </w:r>
      <w:r>
        <w:t>3-6 TEST_ALIVE</w:t>
      </w:r>
      <w:r>
        <w:t>请求示例</w:t>
      </w:r>
    </w:p>
    <w:p w14:paraId="4DCC1C4B" w14:textId="77777777" w:rsidR="001D6859" w:rsidRDefault="001D6859">
      <w:pPr>
        <w:pStyle w:val="01-"/>
        <w:spacing w:line="240" w:lineRule="auto"/>
        <w:ind w:firstLineChars="0" w:firstLine="0"/>
        <w:jc w:val="left"/>
      </w:pPr>
    </w:p>
    <w:p w14:paraId="2A664017" w14:textId="77777777" w:rsidR="001D6859" w:rsidRDefault="001D6859">
      <w:pPr>
        <w:pStyle w:val="01-"/>
        <w:spacing w:line="240" w:lineRule="auto"/>
        <w:ind w:firstLineChars="0" w:firstLine="0"/>
        <w:jc w:val="left"/>
      </w:pPr>
    </w:p>
    <w:p w14:paraId="2FB579D7" w14:textId="77777777" w:rsidR="001D6859" w:rsidRDefault="00000000">
      <w:pPr>
        <w:pStyle w:val="01-"/>
        <w:numPr>
          <w:ilvl w:val="0"/>
          <w:numId w:val="8"/>
        </w:numPr>
        <w:ind w:firstLine="480"/>
      </w:pPr>
      <w:r>
        <w:lastRenderedPageBreak/>
        <w:t>RESTART_TARGET</w:t>
      </w:r>
      <w:r>
        <w:t>请求。如图</w:t>
      </w:r>
      <w:r>
        <w:t>3-7</w:t>
      </w:r>
      <w:r>
        <w:t>所示，</w:t>
      </w:r>
      <w:r>
        <w:t>CMD</w:t>
      </w:r>
      <w:r>
        <w:t>命令为需要在客户及系统内执行的</w:t>
      </w:r>
      <w:r>
        <w:t>Shell</w:t>
      </w:r>
      <w:r>
        <w:t>命令，</w:t>
      </w:r>
      <w:r>
        <w:t>SpyAgent</w:t>
      </w:r>
      <w:r>
        <w:t>进程将提取该命令，并使用</w:t>
      </w:r>
      <w:r>
        <w:t>system</w:t>
      </w:r>
      <w:r>
        <w:t>函数进行执行。该命令的作用是重启目标测试进程</w:t>
      </w:r>
      <w:r>
        <w:t>hello-crow</w:t>
      </w:r>
      <w:r>
        <w:t>。</w:t>
      </w:r>
    </w:p>
    <w:p w14:paraId="600FEB85" w14:textId="77777777" w:rsidR="001D6859" w:rsidRDefault="001D6859">
      <w:pPr>
        <w:pStyle w:val="01-"/>
        <w:numPr>
          <w:ilvl w:val="255"/>
          <w:numId w:val="0"/>
        </w:numPr>
      </w:pPr>
    </w:p>
    <w:p w14:paraId="5DCB32EB" w14:textId="77777777" w:rsidR="001D6859" w:rsidRDefault="00000000">
      <w:pPr>
        <w:pStyle w:val="01-"/>
        <w:numPr>
          <w:ilvl w:val="255"/>
          <w:numId w:val="0"/>
        </w:numPr>
        <w:spacing w:line="240" w:lineRule="auto"/>
      </w:pPr>
      <w:r>
        <w:rPr>
          <w:noProof/>
        </w:rPr>
        <w:drawing>
          <wp:inline distT="0" distB="0" distL="114300" distR="114300" wp14:anchorId="17618D8A" wp14:editId="147FA09B">
            <wp:extent cx="5617845" cy="1821180"/>
            <wp:effectExtent l="0" t="0" r="1905" b="7620"/>
            <wp:docPr id="23"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9"/>
                    <pic:cNvPicPr>
                      <a:picLocks noChangeAspect="1"/>
                    </pic:cNvPicPr>
                  </pic:nvPicPr>
                  <pic:blipFill>
                    <a:blip r:embed="rId25"/>
                    <a:srcRect b="1840"/>
                    <a:stretch>
                      <a:fillRect/>
                    </a:stretch>
                  </pic:blipFill>
                  <pic:spPr>
                    <a:xfrm>
                      <a:off x="0" y="0"/>
                      <a:ext cx="5617845" cy="1821180"/>
                    </a:xfrm>
                    <a:prstGeom prst="rect">
                      <a:avLst/>
                    </a:prstGeom>
                    <a:noFill/>
                    <a:ln>
                      <a:noFill/>
                    </a:ln>
                  </pic:spPr>
                </pic:pic>
              </a:graphicData>
            </a:graphic>
          </wp:inline>
        </w:drawing>
      </w:r>
    </w:p>
    <w:p w14:paraId="576D46E6" w14:textId="77777777" w:rsidR="001D6859" w:rsidRDefault="00000000">
      <w:pPr>
        <w:pStyle w:val="07-"/>
      </w:pPr>
      <w:r>
        <w:t>图</w:t>
      </w:r>
      <w:r>
        <w:t>3-7 RESTART_TARGET</w:t>
      </w:r>
      <w:r>
        <w:t>请求示例</w:t>
      </w:r>
    </w:p>
    <w:p w14:paraId="1645C41E" w14:textId="77777777" w:rsidR="001D6859" w:rsidRDefault="001D6859">
      <w:pPr>
        <w:pStyle w:val="07-"/>
        <w:jc w:val="both"/>
      </w:pPr>
    </w:p>
    <w:p w14:paraId="0D816F38" w14:textId="77777777" w:rsidR="001D6859" w:rsidRDefault="00000000">
      <w:pPr>
        <w:pStyle w:val="01-"/>
        <w:ind w:firstLine="480"/>
      </w:pPr>
      <w:r>
        <w:t>利用上述三个网络请求脚本，可以实现以下</w:t>
      </w:r>
      <w:r>
        <w:rPr>
          <w:rFonts w:hint="eastAsia"/>
        </w:rPr>
        <w:t>进行系统级灰盒模糊测试所必需的</w:t>
      </w:r>
      <w:r>
        <w:t>功能</w:t>
      </w:r>
      <w:r>
        <w:rPr>
          <w:rFonts w:hint="eastAsia"/>
        </w:rPr>
        <w:t>（</w:t>
      </w:r>
      <w:r>
        <w:t>具体实现中，一般将目标进程的退出和重新启动组合为一条</w:t>
      </w:r>
      <w:r>
        <w:t>shell</w:t>
      </w:r>
      <w:r>
        <w:t>命令，如图</w:t>
      </w:r>
      <w:r>
        <w:t>3-7</w:t>
      </w:r>
      <w:r>
        <w:t>所示</w:t>
      </w:r>
      <w:r>
        <w:rPr>
          <w:rFonts w:hint="eastAsia"/>
        </w:rPr>
        <w:t>）：</w:t>
      </w:r>
    </w:p>
    <w:p w14:paraId="39947349" w14:textId="77777777" w:rsidR="001D6859" w:rsidRDefault="00000000">
      <w:pPr>
        <w:pStyle w:val="01-"/>
        <w:numPr>
          <w:ilvl w:val="0"/>
          <w:numId w:val="9"/>
        </w:numPr>
        <w:ind w:firstLine="480"/>
      </w:pPr>
      <w:r>
        <w:t>目标进程的状态探测。由于目标进程是网络服务器，除了检查它返回给</w:t>
      </w:r>
      <w:r>
        <w:t>afl-fuzz</w:t>
      </w:r>
      <w:r>
        <w:t>的响应中的状态码，还应在每次测试结束后检查目标进程的存活状态，以保证当目标进程崩溃时及时得到通知。本文采取的策略是通过发送由用户编写的针对目标进程的</w:t>
      </w:r>
      <w:r>
        <w:t>TEST_ALIVE</w:t>
      </w:r>
      <w:r>
        <w:t>网络请求，根据返回情况判断目标进程是否仍处于运行状态。</w:t>
      </w:r>
    </w:p>
    <w:p w14:paraId="0F179D5A" w14:textId="77777777" w:rsidR="001D6859" w:rsidRDefault="00000000">
      <w:pPr>
        <w:pStyle w:val="01-"/>
        <w:ind w:firstLine="480"/>
      </w:pPr>
      <w:r>
        <w:t xml:space="preserve">(2) </w:t>
      </w:r>
      <w:r>
        <w:t>目标进程的快速退出。经过测试，当外部请求触发客户机内目标进程的一个段错误时，会触发异常信号，目标进程会等待客户机系统处理该信号，并关闭目标进程。然而，由于</w:t>
      </w:r>
      <w:r>
        <w:t>QEMU</w:t>
      </w:r>
      <w:r>
        <w:t>的实现机制，异常信号不会立刻得到处理，目标进程也不会迅速被关闭，从触发段错误到目标进程成功退出，需要</w:t>
      </w:r>
      <w:r>
        <w:t>4</w:t>
      </w:r>
      <w:r>
        <w:t>分钟左右。这是难以接受的。因此，本文提出一种主动探测式的方法，通过</w:t>
      </w:r>
      <w:r>
        <w:t>TEST_ALIVE</w:t>
      </w:r>
      <w:r>
        <w:t>请求探测目标进程状态，若超出规定的最大时间仍未成功返回，则认为目标进程出现了</w:t>
      </w:r>
      <w:r>
        <w:t>CRASH</w:t>
      </w:r>
      <w:r>
        <w:t>，并向</w:t>
      </w:r>
      <w:r>
        <w:t>SpyAgent</w:t>
      </w:r>
      <w:r>
        <w:t>程序发送强制杀掉目标进程的命令，从而实现目标进程的快速退出。</w:t>
      </w:r>
    </w:p>
    <w:p w14:paraId="17FC3368" w14:textId="77777777" w:rsidR="001D6859" w:rsidRDefault="00000000">
      <w:pPr>
        <w:pStyle w:val="01-"/>
        <w:ind w:firstLine="480"/>
      </w:pPr>
      <w:r>
        <w:t xml:space="preserve">(3) </w:t>
      </w:r>
      <w:r>
        <w:t>目标进程的重新启动，为保证模糊测试的持续运行，在触发目标进程的崩溃并退出目标进程后，需要重新启动新的目标进程来继续模糊测试。这可以通过向客户及系统内的代理程序</w:t>
      </w:r>
      <w:r>
        <w:t>Spy-Agent</w:t>
      </w:r>
      <w:r>
        <w:t>发送重启目标进程的</w:t>
      </w:r>
      <w:r>
        <w:t>shell</w:t>
      </w:r>
      <w:r>
        <w:t>命令来实现，如</w:t>
      </w:r>
      <w:r>
        <w:t xml:space="preserve">systemctl </w:t>
      </w:r>
      <w:r>
        <w:lastRenderedPageBreak/>
        <w:t>restart $TARGET_SERVICE</w:t>
      </w:r>
      <w:r>
        <w:t>等。另外，还需要注意的是，现代操作系统及服务管理程序如</w:t>
      </w:r>
      <w:r>
        <w:t>systemd</w:t>
      </w:r>
      <w:r>
        <w:t>等，可能存在避免服务器频繁异常重启的保护机制，因此可能需要在强制退出目标进程后，重启目标进程前，重置该网络服务的错误状态信息，如使用</w:t>
      </w:r>
      <w:r>
        <w:t>systemd</w:t>
      </w:r>
      <w:r>
        <w:t>的</w:t>
      </w:r>
      <w:r>
        <w:t>systemctl reset-failed</w:t>
      </w:r>
      <w:r>
        <w:t>命令等。</w:t>
      </w:r>
    </w:p>
    <w:p w14:paraId="414CC89D" w14:textId="77777777" w:rsidR="001D6859" w:rsidRDefault="00000000">
      <w:pPr>
        <w:pStyle w:val="03-"/>
        <w:spacing w:before="156"/>
      </w:pPr>
      <w:bookmarkStart w:id="46" w:name="_Toc8008"/>
      <w:bookmarkStart w:id="47" w:name="_Toc5894"/>
      <w:r>
        <w:t xml:space="preserve">3.2 </w:t>
      </w:r>
      <w:r>
        <w:rPr>
          <w:rFonts w:hint="eastAsia"/>
        </w:rPr>
        <w:t>系统级灰盒模糊测试系统</w:t>
      </w:r>
      <w:bookmarkEnd w:id="46"/>
    </w:p>
    <w:p w14:paraId="39B912D7" w14:textId="77777777" w:rsidR="001D6859" w:rsidRDefault="00000000">
      <w:pPr>
        <w:pStyle w:val="01-"/>
        <w:ind w:firstLine="480"/>
      </w:pPr>
      <w:r>
        <w:rPr>
          <w:rFonts w:hint="eastAsia"/>
        </w:rPr>
        <w:t>本文实现的系统级灰盒模糊测试系统</w:t>
      </w:r>
      <w:r>
        <w:t>AFLNetSpy</w:t>
      </w:r>
      <w:r>
        <w:rPr>
          <w:rFonts w:hint="eastAsia"/>
        </w:rPr>
        <w:t>，相较于现有模糊测试框架的改进点</w:t>
      </w:r>
      <w:r>
        <w:t>如</w:t>
      </w:r>
      <w:r>
        <w:rPr>
          <w:rFonts w:hint="eastAsia"/>
        </w:rPr>
        <w:t>表</w:t>
      </w:r>
      <w:r>
        <w:t>2-1</w:t>
      </w:r>
      <w:r>
        <w:t>所示，</w:t>
      </w:r>
      <w:r>
        <w:t>AFLNet</w:t>
      </w:r>
      <w:r>
        <w:t>和</w:t>
      </w:r>
      <w:r>
        <w:t>TriforceAFL</w:t>
      </w:r>
      <w:r>
        <w:t>等工具对于固件内应用程序的灰盒模糊测试束手无策，而</w:t>
      </w:r>
      <w:r>
        <w:rPr>
          <w:rFonts w:hint="eastAsia"/>
        </w:rPr>
        <w:t>AFLNetSpy</w:t>
      </w:r>
      <w:r>
        <w:t>在继承</w:t>
      </w:r>
      <w:r>
        <w:t>AFLNet</w:t>
      </w:r>
      <w:r>
        <w:t>网络通信功能的基础上，借鉴</w:t>
      </w:r>
      <w:r>
        <w:t>TriforceAFL</w:t>
      </w:r>
      <w:r>
        <w:t>使用</w:t>
      </w:r>
      <w:r>
        <w:t>QEMU</w:t>
      </w:r>
      <w:r>
        <w:t>系统模式进行固件模拟的思路，结合利用</w:t>
      </w:r>
      <w:r>
        <w:t>QEMU</w:t>
      </w:r>
      <w:r>
        <w:t>官方插件系统开发出的</w:t>
      </w:r>
      <w:r>
        <w:t>QEMU-SPY</w:t>
      </w:r>
      <w:r>
        <w:t>，能够实现固件内网络应用的灰盒模糊测试。</w:t>
      </w:r>
    </w:p>
    <w:p w14:paraId="0C1499DA" w14:textId="77777777" w:rsidR="001D6859" w:rsidRDefault="00000000">
      <w:pPr>
        <w:pStyle w:val="01-"/>
        <w:ind w:firstLine="480"/>
      </w:pPr>
      <w:r>
        <w:rPr>
          <w:rFonts w:hint="eastAsia"/>
        </w:rPr>
        <w:t>AFLNetSpy</w:t>
      </w:r>
      <w:r>
        <w:rPr>
          <w:rFonts w:hint="eastAsia"/>
        </w:rPr>
        <w:t>中的</w:t>
      </w:r>
      <w:r>
        <w:t>QEMU-SPY</w:t>
      </w:r>
      <w:r>
        <w:rPr>
          <w:rFonts w:hint="eastAsia"/>
        </w:rPr>
        <w:t>子</w:t>
      </w:r>
      <w:r>
        <w:t>系统相较于</w:t>
      </w:r>
      <w:r>
        <w:t>DECAF-QEMU</w:t>
      </w:r>
      <w:r>
        <w:t>和</w:t>
      </w:r>
      <w:r>
        <w:t>ISPRAS-QEMU</w:t>
      </w:r>
      <w:r>
        <w:t>实现的</w:t>
      </w:r>
      <w:r>
        <w:t>VMI</w:t>
      </w:r>
      <w:r>
        <w:t>内省系统的主要改进点如</w:t>
      </w:r>
      <w:r>
        <w:rPr>
          <w:rFonts w:hint="eastAsia"/>
        </w:rPr>
        <w:t>表</w:t>
      </w:r>
      <w:r>
        <w:t>2-2</w:t>
      </w:r>
      <w:r>
        <w:t>所示</w:t>
      </w:r>
      <w:r>
        <w:rPr>
          <w:rFonts w:hint="eastAsia"/>
        </w:rPr>
        <w:t>，</w:t>
      </w:r>
      <w:r>
        <w:t>包括：</w:t>
      </w:r>
    </w:p>
    <w:p w14:paraId="0D5EE836" w14:textId="77777777" w:rsidR="001D6859" w:rsidRDefault="00000000">
      <w:pPr>
        <w:pStyle w:val="01-"/>
        <w:numPr>
          <w:ilvl w:val="0"/>
          <w:numId w:val="10"/>
        </w:numPr>
        <w:ind w:firstLine="480"/>
      </w:pPr>
      <w:r>
        <w:t>基于最新稳定版的</w:t>
      </w:r>
      <w:r>
        <w:t>QEMU</w:t>
      </w:r>
      <w:r>
        <w:t>进行开发，保证系统能够支持较新的固件镜像如</w:t>
      </w:r>
      <w:r>
        <w:t>OpenBMC</w:t>
      </w:r>
      <w:r>
        <w:t>等镜像的启动。</w:t>
      </w:r>
    </w:p>
    <w:p w14:paraId="0CFF12F2" w14:textId="77777777" w:rsidR="001D6859" w:rsidRDefault="00000000">
      <w:pPr>
        <w:pStyle w:val="01-"/>
        <w:numPr>
          <w:ilvl w:val="0"/>
          <w:numId w:val="10"/>
        </w:numPr>
        <w:ind w:firstLine="480"/>
      </w:pPr>
      <w:r>
        <w:t>通过巧妙地利用网络应用程序的系统调用序列的特征，能够实现目标网络进程的识别。由于不需要依赖操作系统版本，提高了通用性和兼容性，也不用探测内核结构，因此开销要远小于</w:t>
      </w:r>
      <w:r>
        <w:t>DECAF-QEMU</w:t>
      </w:r>
      <w:r>
        <w:t>的策略。不过需要注意，目前并不支持非网络应用进程的识别。</w:t>
      </w:r>
    </w:p>
    <w:p w14:paraId="308691A7" w14:textId="77777777" w:rsidR="001D6859" w:rsidRDefault="00000000">
      <w:pPr>
        <w:pStyle w:val="01-"/>
        <w:numPr>
          <w:ilvl w:val="0"/>
          <w:numId w:val="10"/>
        </w:numPr>
        <w:ind w:firstLine="480"/>
      </w:pPr>
      <w:r>
        <w:t>基于</w:t>
      </w:r>
      <w:r>
        <w:t>QEMU</w:t>
      </w:r>
      <w:r>
        <w:t>官方提供的插件机制进行开发。</w:t>
      </w:r>
      <w:r>
        <w:t>QEMU</w:t>
      </w:r>
      <w:r>
        <w:t>官方从</w:t>
      </w:r>
      <w:r>
        <w:t>4.2</w:t>
      </w:r>
      <w:r>
        <w:t>版本起开始提供一套插件机制，目前已经比较稳定，但功能较少，需要进行二次开发。使用</w:t>
      </w:r>
      <w:r>
        <w:t>QEMU</w:t>
      </w:r>
      <w:r>
        <w:t>官方的插件机制，而不是像</w:t>
      </w:r>
      <w:r>
        <w:t>DECAF-QEMU</w:t>
      </w:r>
      <w:r>
        <w:t>或</w:t>
      </w:r>
      <w:r>
        <w:t>ISPRAS-QEMU</w:t>
      </w:r>
      <w:r>
        <w:t>一样自行实现或使用第三方提供的插件系统，可以提高系统稳定性，并</w:t>
      </w:r>
      <w:r>
        <w:rPr>
          <w:rFonts w:hint="eastAsia"/>
        </w:rPr>
        <w:t>使系统</w:t>
      </w:r>
      <w:r>
        <w:t>保持对</w:t>
      </w:r>
      <w:r>
        <w:t>QEMU</w:t>
      </w:r>
      <w:r>
        <w:t>版本的向后兼容性。</w:t>
      </w:r>
    </w:p>
    <w:p w14:paraId="73E060CB" w14:textId="01EE32A0" w:rsidR="00353209" w:rsidRPr="00353209" w:rsidRDefault="00000000" w:rsidP="00353209">
      <w:pPr>
        <w:pStyle w:val="01-"/>
        <w:ind w:firstLine="480"/>
        <w:rPr>
          <w:rFonts w:hint="eastAsia"/>
        </w:rPr>
      </w:pPr>
      <w:r>
        <w:rPr>
          <w:rFonts w:hint="eastAsia"/>
        </w:rPr>
        <w:t>下面首先在</w:t>
      </w:r>
      <w:r>
        <w:rPr>
          <w:rFonts w:hint="eastAsia"/>
        </w:rPr>
        <w:t>3.2.1</w:t>
      </w:r>
      <w:r>
        <w:rPr>
          <w:rFonts w:hint="eastAsia"/>
        </w:rPr>
        <w:t>节介绍</w:t>
      </w:r>
      <w:r>
        <w:rPr>
          <w:rFonts w:hint="eastAsia"/>
        </w:rPr>
        <w:t>AFLNetSpy</w:t>
      </w:r>
      <w:r>
        <w:rPr>
          <w:rFonts w:hint="eastAsia"/>
        </w:rPr>
        <w:t>系统的整体架构和工作流程，然后在</w:t>
      </w:r>
      <w:r>
        <w:rPr>
          <w:rFonts w:hint="eastAsia"/>
        </w:rPr>
        <w:t>3.2.2</w:t>
      </w:r>
      <w:r>
        <w:rPr>
          <w:rFonts w:hint="eastAsia"/>
        </w:rPr>
        <w:t>节讲解</w:t>
      </w:r>
      <w:r>
        <w:rPr>
          <w:rFonts w:hint="eastAsia"/>
        </w:rPr>
        <w:t>QEMU-SPY</w:t>
      </w:r>
      <w:r>
        <w:rPr>
          <w:rFonts w:hint="eastAsia"/>
        </w:rPr>
        <w:t>子系统的详细设计，最后在</w:t>
      </w:r>
      <w:r>
        <w:rPr>
          <w:rFonts w:hint="eastAsia"/>
        </w:rPr>
        <w:t>3.2.3</w:t>
      </w:r>
      <w:r>
        <w:rPr>
          <w:rFonts w:hint="eastAsia"/>
        </w:rPr>
        <w:t>节详细讲解系统调用回调的实现逻辑。</w:t>
      </w:r>
      <w:bookmarkStart w:id="48" w:name="_Toc23250"/>
    </w:p>
    <w:p w14:paraId="62FA7519" w14:textId="77777777" w:rsidR="00353209" w:rsidRDefault="00353209">
      <w:pPr>
        <w:widowControl/>
        <w:jc w:val="left"/>
        <w:rPr>
          <w:rFonts w:ascii="Times New Roman" w:eastAsia="黑体" w:hAnsi="Times New Roman" w:cs="Times New Roman"/>
          <w:b/>
          <w:bCs/>
          <w:sz w:val="24"/>
          <w:szCs w:val="28"/>
        </w:rPr>
      </w:pPr>
      <w:r>
        <w:br w:type="page"/>
      </w:r>
    </w:p>
    <w:p w14:paraId="7EFFDE8D" w14:textId="6C17AAA5" w:rsidR="001D6859" w:rsidRDefault="00000000">
      <w:pPr>
        <w:pStyle w:val="04-"/>
        <w:spacing w:before="156"/>
      </w:pPr>
      <w:r>
        <w:rPr>
          <w:rFonts w:hint="eastAsia"/>
        </w:rPr>
        <w:lastRenderedPageBreak/>
        <w:t>3.2.1 AFLNetSpy</w:t>
      </w:r>
      <w:r>
        <w:rPr>
          <w:rFonts w:hint="eastAsia"/>
        </w:rPr>
        <w:t>架构</w:t>
      </w:r>
      <w:bookmarkEnd w:id="47"/>
      <w:bookmarkEnd w:id="48"/>
    </w:p>
    <w:p w14:paraId="3909BC69" w14:textId="77777777" w:rsidR="001D6859" w:rsidRDefault="00000000">
      <w:pPr>
        <w:pStyle w:val="01-"/>
        <w:ind w:firstLine="480"/>
      </w:pPr>
      <w:r>
        <w:t>本文所实现的</w:t>
      </w:r>
      <w:r>
        <w:t>AFLNetSpy</w:t>
      </w:r>
      <w:r>
        <w:t>系统的整体架构如图</w:t>
      </w:r>
      <w:r>
        <w:rPr>
          <w:rFonts w:hint="eastAsia"/>
        </w:rPr>
        <w:t>3-8</w:t>
      </w:r>
      <w:r>
        <w:t>所示。其中</w:t>
      </w:r>
      <w:r>
        <w:t>trace_enabled</w:t>
      </w:r>
      <w:r>
        <w:t>和</w:t>
      </w:r>
      <w:r>
        <w:t>next_step</w:t>
      </w:r>
      <w:r>
        <w:t>与</w:t>
      </w:r>
      <w:r>
        <w:t>trace_bits</w:t>
      </w:r>
      <w:r>
        <w:t>一样，是</w:t>
      </w:r>
      <w:r>
        <w:t>afl-fuzz</w:t>
      </w:r>
      <w:r>
        <w:t>和</w:t>
      </w:r>
      <w:r>
        <w:t>QEMU-SPY</w:t>
      </w:r>
      <w:r>
        <w:t>通过共享内存方式共享的两个变量，用于控制和同步</w:t>
      </w:r>
      <w:r>
        <w:t>trace_bits</w:t>
      </w:r>
      <w:r>
        <w:t>的记录。</w:t>
      </w:r>
      <w:r>
        <w:t>QEMU-SPY</w:t>
      </w:r>
      <w:r>
        <w:t>为经过扩展的</w:t>
      </w:r>
      <w:r>
        <w:t>QEMU</w:t>
      </w:r>
      <w:r>
        <w:t>和</w:t>
      </w:r>
      <w:r>
        <w:t>AFL-SPY</w:t>
      </w:r>
      <w:r>
        <w:t>插件组成的具有</w:t>
      </w:r>
      <w:r>
        <w:t>VMI</w:t>
      </w:r>
      <w:r>
        <w:t>功能的系统，其具体实现可参见本文的代码仓库，且将在</w:t>
      </w:r>
      <w:r>
        <w:t>3.3</w:t>
      </w:r>
      <w:r>
        <w:t>节进行详细讲解。</w:t>
      </w:r>
    </w:p>
    <w:p w14:paraId="458DE548" w14:textId="77777777" w:rsidR="001D6859" w:rsidRDefault="001D6859">
      <w:pPr>
        <w:pStyle w:val="01-"/>
        <w:ind w:firstLineChars="0" w:firstLine="0"/>
      </w:pPr>
    </w:p>
    <w:p w14:paraId="6FA1CC87" w14:textId="77777777" w:rsidR="001D6859" w:rsidRDefault="00000000">
      <w:pPr>
        <w:pStyle w:val="01-"/>
        <w:spacing w:line="240" w:lineRule="auto"/>
        <w:ind w:firstLine="480"/>
        <w:jc w:val="center"/>
      </w:pPr>
      <w:r>
        <w:object w:dxaOrig="8214" w:dyaOrig="4320" w14:anchorId="7F4119FE">
          <v:shape id="_x0000_i1028" type="#_x0000_t75" style="width:410.7pt;height:3in" o:ole="">
            <v:imagedata r:id="rId26" o:title=""/>
            <o:lock v:ext="edit" aspectratio="f"/>
          </v:shape>
          <o:OLEObject Type="Embed" ProgID="Visio.Drawing.15" ShapeID="_x0000_i1028" DrawAspect="Content" ObjectID="_1777549285" r:id="rId27"/>
        </w:object>
      </w:r>
    </w:p>
    <w:p w14:paraId="2D303AED" w14:textId="77777777" w:rsidR="001D6859" w:rsidRDefault="00000000">
      <w:pPr>
        <w:pStyle w:val="07-"/>
      </w:pPr>
      <w:r>
        <w:t>图</w:t>
      </w:r>
      <w:r>
        <w:t>3-8 AFLNetSpy</w:t>
      </w:r>
      <w:r>
        <w:t>系统架构图</w:t>
      </w:r>
    </w:p>
    <w:p w14:paraId="2E514E85" w14:textId="77777777" w:rsidR="001D6859" w:rsidRDefault="001D6859">
      <w:pPr>
        <w:pStyle w:val="01-"/>
        <w:ind w:firstLine="480"/>
      </w:pPr>
    </w:p>
    <w:p w14:paraId="003E158B" w14:textId="77777777" w:rsidR="001D6859" w:rsidRDefault="00000000">
      <w:pPr>
        <w:pStyle w:val="01-"/>
        <w:ind w:firstLine="480"/>
      </w:pPr>
      <w:r>
        <w:t>如图</w:t>
      </w:r>
      <w:r>
        <w:t>3-8</w:t>
      </w:r>
      <w:r>
        <w:t>所示，</w:t>
      </w:r>
      <w:r>
        <w:t>AFLNetSpy</w:t>
      </w:r>
      <w:r>
        <w:t>的整体工作流程如下：</w:t>
      </w:r>
    </w:p>
    <w:p w14:paraId="68CD2513" w14:textId="77777777" w:rsidR="001D6859" w:rsidRDefault="00000000">
      <w:pPr>
        <w:pStyle w:val="01-"/>
        <w:numPr>
          <w:ilvl w:val="0"/>
          <w:numId w:val="11"/>
        </w:numPr>
        <w:ind w:firstLine="480"/>
      </w:pPr>
      <w:r>
        <w:t>首先</w:t>
      </w:r>
      <w:r>
        <w:t>afl-fuzz</w:t>
      </w:r>
      <w:r>
        <w:t>进程创建一个子进程用来运行</w:t>
      </w:r>
      <w:r>
        <w:t>QEMU</w:t>
      </w:r>
      <w:r>
        <w:t>，</w:t>
      </w:r>
      <w:r>
        <w:t>QEMU</w:t>
      </w:r>
      <w:r>
        <w:t>启动客户机系统前会加载通过命令行参数指定的</w:t>
      </w:r>
      <w:r>
        <w:t>AFL-SPY</w:t>
      </w:r>
      <w:r>
        <w:t>插件</w:t>
      </w:r>
      <w:r>
        <w:t>libaflspy.so</w:t>
      </w:r>
      <w:r>
        <w:t>，并注册所需的各类回调函数。启动后的客户及系统内，包含待测试的目标网络进程，和提前内置或后续传输进客户机系统的</w:t>
      </w:r>
      <w:r>
        <w:t>SpyAgent</w:t>
      </w:r>
      <w:r>
        <w:t>进程，该进程能够接收外部的网络请求并执行请参数中的</w:t>
      </w:r>
      <w:r>
        <w:t>shell</w:t>
      </w:r>
      <w:r>
        <w:t>命令，可以实现快速关闭和重启目标进程。</w:t>
      </w:r>
    </w:p>
    <w:p w14:paraId="211430DC" w14:textId="77777777" w:rsidR="001D6859" w:rsidRDefault="00000000">
      <w:pPr>
        <w:pStyle w:val="01-"/>
        <w:numPr>
          <w:ilvl w:val="0"/>
          <w:numId w:val="11"/>
        </w:numPr>
        <w:ind w:firstLine="480"/>
      </w:pPr>
      <w:r>
        <w:t>初始化测试目标，包含三个步骤：</w:t>
      </w:r>
      <w:r>
        <w:rPr>
          <w:rFonts w:cs="宋体" w:hint="eastAsia"/>
        </w:rPr>
        <w:t>①</w:t>
      </w:r>
      <w:r>
        <w:t>detect_agent</w:t>
      </w:r>
      <w:r>
        <w:t>，向</w:t>
      </w:r>
      <w:r>
        <w:t>SpyAgent</w:t>
      </w:r>
      <w:r>
        <w:t>进程发送用户编写的</w:t>
      </w:r>
      <w:r>
        <w:t>TEST_AGENT</w:t>
      </w:r>
      <w:r>
        <w:t>请求，</w:t>
      </w:r>
      <w:r>
        <w:t>AFL-SPY</w:t>
      </w:r>
      <w:r>
        <w:t>插件在监测到该请求时，会将</w:t>
      </w:r>
      <w:r>
        <w:t>SpyAgent</w:t>
      </w:r>
      <w:r>
        <w:t>进程的页目录地址设为</w:t>
      </w:r>
      <w:r>
        <w:t>AgentCtx</w:t>
      </w:r>
      <w:r>
        <w:t>，并将该值通过管道返回给</w:t>
      </w:r>
      <w:r>
        <w:t>afl-fuzz</w:t>
      </w:r>
      <w:r>
        <w:t>进程；</w:t>
      </w:r>
      <w:r>
        <w:rPr>
          <w:rFonts w:cs="宋体" w:hint="eastAsia"/>
        </w:rPr>
        <w:t>②</w:t>
      </w:r>
      <w:r>
        <w:t>detect_target</w:t>
      </w:r>
      <w:r>
        <w:t>，向目标测试进程发送用户编写的</w:t>
      </w:r>
      <w:r>
        <w:t>TEST_ALIVE</w:t>
      </w:r>
      <w:r>
        <w:t>请求，</w:t>
      </w:r>
      <w:r>
        <w:t>AFL-SPY</w:t>
      </w:r>
      <w:r>
        <w:t>插件在监测到该请求时，会将目标进程的页目录地址设为</w:t>
      </w:r>
      <w:r>
        <w:t>TargetCtx</w:t>
      </w:r>
      <w:r>
        <w:t>，并将该值通过管道返回给</w:t>
      </w:r>
      <w:r>
        <w:t>afl-fuzz</w:t>
      </w:r>
      <w:r>
        <w:t>进程；</w:t>
      </w:r>
      <w:r>
        <w:rPr>
          <w:rFonts w:cs="宋体" w:hint="eastAsia"/>
        </w:rPr>
        <w:lastRenderedPageBreak/>
        <w:t>③</w:t>
      </w:r>
      <w:r>
        <w:t>restart_target</w:t>
      </w:r>
      <w:r>
        <w:t>，由于重启后的目标进程的页目录地址会发生改变，需要重新确定。因此该函数分为两步，一是向</w:t>
      </w:r>
      <w:r>
        <w:t>SpyAgent</w:t>
      </w:r>
      <w:r>
        <w:t>进程发送用户编写的</w:t>
      </w:r>
      <w:r>
        <w:t>RESTART_TARGET</w:t>
      </w:r>
      <w:r>
        <w:t>请求，</w:t>
      </w:r>
      <w:r>
        <w:t>SpyAgent</w:t>
      </w:r>
      <w:r>
        <w:t>接收到该请求后，会提取请求参数中的</w:t>
      </w:r>
      <w:r>
        <w:t>shell</w:t>
      </w:r>
      <w:r>
        <w:t>命令并执行，从而实现目标进程的重启，同时</w:t>
      </w:r>
      <w:r>
        <w:t>AFL-SPY</w:t>
      </w:r>
      <w:r>
        <w:t>插件在监测到该请求时会将</w:t>
      </w:r>
      <w:r>
        <w:t>TargetCtx</w:t>
      </w:r>
      <w:r>
        <w:t>的值设为</w:t>
      </w:r>
      <w:r>
        <w:t>0</w:t>
      </w:r>
      <w:r>
        <w:t>，表明原</w:t>
      </w:r>
      <w:r>
        <w:t>TargetCtx</w:t>
      </w:r>
      <w:r>
        <w:t>已失效，需要重新定位。二是执行</w:t>
      </w:r>
      <w:r>
        <w:rPr>
          <w:rFonts w:cs="宋体" w:hint="eastAsia"/>
        </w:rPr>
        <w:t>②</w:t>
      </w:r>
      <w:r>
        <w:t>中提到的</w:t>
      </w:r>
      <w:r>
        <w:t>detect_target</w:t>
      </w:r>
      <w:r>
        <w:t>函数，从此实现</w:t>
      </w:r>
      <w:r>
        <w:t>TargetCtx</w:t>
      </w:r>
      <w:r>
        <w:t>的更新。</w:t>
      </w:r>
    </w:p>
    <w:p w14:paraId="1EA31974" w14:textId="77777777" w:rsidR="001D6859" w:rsidRDefault="00000000">
      <w:pPr>
        <w:pStyle w:val="01-"/>
        <w:numPr>
          <w:ilvl w:val="0"/>
          <w:numId w:val="11"/>
        </w:numPr>
        <w:ind w:firstLine="480"/>
      </w:pPr>
      <w:r>
        <w:t>发送测试请求并接收响应，包含四个步骤：</w:t>
      </w:r>
      <w:r>
        <w:rPr>
          <w:rFonts w:cs="宋体" w:hint="eastAsia"/>
        </w:rPr>
        <w:t>①</w:t>
      </w:r>
      <w:r>
        <w:t>激活</w:t>
      </w:r>
      <w:r>
        <w:t>trace_enabled</w:t>
      </w:r>
      <w:r>
        <w:t>，通知</w:t>
      </w:r>
      <w:r>
        <w:t>AFL-SPY</w:t>
      </w:r>
      <w:r>
        <w:t>插件，对接下来的目标进程的翻译块进行记录；</w:t>
      </w:r>
      <w:r>
        <w:rPr>
          <w:rFonts w:cs="宋体" w:hint="eastAsia"/>
        </w:rPr>
        <w:t>②</w:t>
      </w:r>
      <w:r>
        <w:t>send_over_request</w:t>
      </w:r>
      <w:r>
        <w:t>是</w:t>
      </w:r>
      <w:r>
        <w:t>AFLNet</w:t>
      </w:r>
      <w:r>
        <w:t>提供的发送测试请求并接受响应的函数，本文对其进行了扩展，以支持</w:t>
      </w:r>
      <w:r>
        <w:t>HTTPS</w:t>
      </w:r>
      <w:r>
        <w:t>通信；</w:t>
      </w:r>
      <w:r>
        <w:rPr>
          <w:rFonts w:cs="宋体" w:hint="eastAsia"/>
        </w:rPr>
        <w:t>③</w:t>
      </w:r>
      <w:r>
        <w:t>等待</w:t>
      </w:r>
      <w:r>
        <w:t>next_step</w:t>
      </w:r>
      <w:r>
        <w:t>信号，</w:t>
      </w:r>
      <w:r>
        <w:t>AFL-SPY</w:t>
      </w:r>
      <w:r>
        <w:t>插件在监测到目标进程执行特定系统调用如</w:t>
      </w:r>
      <w:r>
        <w:t>sendto</w:t>
      </w:r>
      <w:r>
        <w:t>、</w:t>
      </w:r>
      <w:r>
        <w:t>sendmsg</w:t>
      </w:r>
      <w:r>
        <w:t>时，将</w:t>
      </w:r>
      <w:r>
        <w:t>next_step</w:t>
      </w:r>
      <w:r>
        <w:t>的值设为</w:t>
      </w:r>
      <w:r>
        <w:t>1</w:t>
      </w:r>
      <w:r>
        <w:t>，表示此次测试请求已经处理完毕可以开始准备下一次测试了。</w:t>
      </w:r>
      <w:r>
        <w:t>afl-fuzz</w:t>
      </w:r>
      <w:r>
        <w:t>进程会轮询</w:t>
      </w:r>
      <w:r>
        <w:t>next_step</w:t>
      </w:r>
      <w:r>
        <w:t>的值，直到该值为</w:t>
      </w:r>
      <w:r>
        <w:t>1</w:t>
      </w:r>
      <w:r>
        <w:t>或达到最大轮询次数，则进入下一步；</w:t>
      </w:r>
      <w:r>
        <w:rPr>
          <w:rFonts w:cs="宋体" w:hint="eastAsia"/>
        </w:rPr>
        <w:t>④</w:t>
      </w:r>
      <w:r>
        <w:t>关闭</w:t>
      </w:r>
      <w:r>
        <w:t>trace_enable</w:t>
      </w:r>
      <w:r>
        <w:t>，通知</w:t>
      </w:r>
      <w:r>
        <w:t>AFL-SPY</w:t>
      </w:r>
      <w:r>
        <w:t>停止记录翻译块的执行信息，保证得到的</w:t>
      </w:r>
      <w:r>
        <w:t>trace_bits</w:t>
      </w:r>
      <w:r>
        <w:t>的数据足够干净。</w:t>
      </w:r>
    </w:p>
    <w:p w14:paraId="72142D16" w14:textId="77777777" w:rsidR="001D6859" w:rsidRDefault="00000000">
      <w:pPr>
        <w:pStyle w:val="01-"/>
        <w:numPr>
          <w:ilvl w:val="0"/>
          <w:numId w:val="11"/>
        </w:numPr>
        <w:ind w:firstLine="480"/>
      </w:pPr>
      <w:r>
        <w:t>发送</w:t>
      </w:r>
      <w:r>
        <w:t>TEST_ALIVE</w:t>
      </w:r>
      <w:r>
        <w:t>请求，检查处理上次测试请求后目标测试进程的存活状态，若未正常返回，则认为上次的测试请求触发了测试进程的</w:t>
      </w:r>
      <w:r>
        <w:t>CRASH</w:t>
      </w:r>
      <w:r>
        <w:t>，然后使用</w:t>
      </w:r>
      <w:r>
        <w:t>restart_target</w:t>
      </w:r>
      <w:r>
        <w:t>函数重启一个新的测试进程，保证测试能够继续进行。若正常返回，说明上次的测试请求没能触发测试进程的</w:t>
      </w:r>
      <w:r>
        <w:t>CRASH</w:t>
      </w:r>
      <w:r>
        <w:t>，出于性能考虑，可以不重启测试进程。</w:t>
      </w:r>
    </w:p>
    <w:p w14:paraId="0B129CCE" w14:textId="77777777" w:rsidR="001D6859" w:rsidRDefault="00000000">
      <w:pPr>
        <w:pStyle w:val="01-"/>
        <w:numPr>
          <w:ilvl w:val="0"/>
          <w:numId w:val="11"/>
        </w:numPr>
        <w:ind w:firstLine="480"/>
      </w:pPr>
      <w:r>
        <w:t>afl-fuzz</w:t>
      </w:r>
      <w:r>
        <w:t>获取</w:t>
      </w:r>
      <w:r>
        <w:t>AFL-SPY</w:t>
      </w:r>
      <w:r>
        <w:t>插件更新过的</w:t>
      </w:r>
      <w:r>
        <w:t>trace_bits</w:t>
      </w:r>
      <w:r>
        <w:t>，进行后续分析。然后生成新的测试请求，重复</w:t>
      </w:r>
      <w:r>
        <w:t>(3)-(5)</w:t>
      </w:r>
      <w:r>
        <w:t>步，直到用户手动停止测试。</w:t>
      </w:r>
    </w:p>
    <w:p w14:paraId="64164F65" w14:textId="77777777" w:rsidR="001D6859" w:rsidRDefault="00000000">
      <w:pPr>
        <w:pStyle w:val="04-"/>
        <w:spacing w:before="156"/>
      </w:pPr>
      <w:bookmarkStart w:id="49" w:name="_Toc7820"/>
      <w:bookmarkStart w:id="50" w:name="_Toc20514"/>
      <w:r>
        <w:t>3.</w:t>
      </w:r>
      <w:r>
        <w:rPr>
          <w:rFonts w:hint="eastAsia"/>
        </w:rPr>
        <w:t>2.2</w:t>
      </w:r>
      <w:r>
        <w:t xml:space="preserve"> QEMU-SPY</w:t>
      </w:r>
      <w:bookmarkEnd w:id="49"/>
      <w:r>
        <w:t>设计</w:t>
      </w:r>
      <w:bookmarkEnd w:id="50"/>
    </w:p>
    <w:p w14:paraId="46F0B73F" w14:textId="77777777" w:rsidR="001D6859" w:rsidRDefault="00000000">
      <w:pPr>
        <w:pStyle w:val="01-"/>
        <w:ind w:firstLine="480"/>
      </w:pPr>
      <w:r>
        <w:t>本节介绍</w:t>
      </w:r>
      <w:r>
        <w:t>QEMU-SPY</w:t>
      </w:r>
      <w:r>
        <w:rPr>
          <w:rFonts w:hint="eastAsia"/>
        </w:rPr>
        <w:t>子</w:t>
      </w:r>
      <w:r>
        <w:t>系统的详细设计。</w:t>
      </w:r>
      <w:r>
        <w:t>QEMU-SPY</w:t>
      </w:r>
      <w:r>
        <w:rPr>
          <w:rFonts w:hint="eastAsia"/>
        </w:rPr>
        <w:t>子</w:t>
      </w:r>
      <w:r>
        <w:t>系统由</w:t>
      </w:r>
      <w:r>
        <w:t>QEMU</w:t>
      </w:r>
      <w:r>
        <w:t>和</w:t>
      </w:r>
      <w:r>
        <w:t>AFL-SPY</w:t>
      </w:r>
      <w:r>
        <w:t>插件组成。</w:t>
      </w:r>
    </w:p>
    <w:p w14:paraId="1BB2D8C3" w14:textId="77777777" w:rsidR="001D6859" w:rsidRDefault="00000000">
      <w:pPr>
        <w:pStyle w:val="01-"/>
        <w:spacing w:line="240" w:lineRule="auto"/>
        <w:ind w:firstLine="480"/>
        <w:jc w:val="center"/>
      </w:pPr>
      <w:r>
        <w:object w:dxaOrig="7313" w:dyaOrig="4470" w14:anchorId="7F8F349C">
          <v:shape id="_x0000_i1029" type="#_x0000_t75" style="width:365.65pt;height:223.5pt" o:ole="">
            <v:imagedata r:id="rId28" o:title=""/>
            <o:lock v:ext="edit" aspectratio="f"/>
          </v:shape>
          <o:OLEObject Type="Embed" ProgID="Visio.Drawing.15" ShapeID="_x0000_i1029" DrawAspect="Content" ObjectID="_1777549286" r:id="rId29"/>
        </w:object>
      </w:r>
    </w:p>
    <w:p w14:paraId="37326165" w14:textId="77777777" w:rsidR="001D6859" w:rsidRDefault="00000000">
      <w:pPr>
        <w:pStyle w:val="07-"/>
      </w:pPr>
      <w:r>
        <w:t>图</w:t>
      </w:r>
      <w:r>
        <w:t>3-9 QEMU-SPY</w:t>
      </w:r>
      <w:r>
        <w:rPr>
          <w:rFonts w:hint="eastAsia"/>
        </w:rPr>
        <w:t>子</w:t>
      </w:r>
      <w:r>
        <w:t>系统结构图</w:t>
      </w:r>
    </w:p>
    <w:p w14:paraId="22CF2E25" w14:textId="77777777" w:rsidR="001D6859" w:rsidRDefault="001D6859">
      <w:pPr>
        <w:pStyle w:val="01-"/>
        <w:ind w:firstLineChars="0" w:firstLine="0"/>
      </w:pPr>
    </w:p>
    <w:p w14:paraId="0129FBBD" w14:textId="77777777" w:rsidR="001D6859" w:rsidRDefault="00000000">
      <w:pPr>
        <w:pStyle w:val="01-"/>
        <w:ind w:firstLine="480"/>
      </w:pPr>
      <w:r>
        <w:t>QEMU-SPY</w:t>
      </w:r>
      <w:r>
        <w:t>的架构的如图</w:t>
      </w:r>
      <w:r>
        <w:t>3-9</w:t>
      </w:r>
      <w:r>
        <w:t>所示，其工作机制如下：</w:t>
      </w:r>
    </w:p>
    <w:p w14:paraId="42AB4146" w14:textId="77777777" w:rsidR="001D6859" w:rsidRDefault="00000000">
      <w:pPr>
        <w:pStyle w:val="01-"/>
        <w:numPr>
          <w:ilvl w:val="0"/>
          <w:numId w:val="12"/>
        </w:numPr>
        <w:ind w:firstLine="480"/>
      </w:pPr>
      <w:r>
        <w:t>加载插件并注册回调函数。首先如图</w:t>
      </w:r>
      <w:r>
        <w:t>3-10</w:t>
      </w:r>
      <w:r>
        <w:t>所示，</w:t>
      </w:r>
      <w:r>
        <w:t>QEMU</w:t>
      </w:r>
      <w:r>
        <w:t>进程在启动后会根据命令行参数加载指定的</w:t>
      </w:r>
      <w:r>
        <w:t>AFL</w:t>
      </w:r>
      <w:r>
        <w:rPr>
          <w:rFonts w:hint="eastAsia"/>
        </w:rPr>
        <w:t>-</w:t>
      </w:r>
      <w:r>
        <w:t>SPY</w:t>
      </w:r>
      <w:r>
        <w:t>插件，即</w:t>
      </w:r>
      <w:r>
        <w:t>libaflspy.so</w:t>
      </w:r>
      <w:r>
        <w:t>。然后如图</w:t>
      </w:r>
      <w:r>
        <w:t>3-11</w:t>
      </w:r>
      <w:r>
        <w:t>所示，通过查询插件中的函数符号，获取</w:t>
      </w:r>
      <w:r>
        <w:t>qemu_plugin_install</w:t>
      </w:r>
      <w:r>
        <w:t>函数地址并执行，从而实现各类事件的回调函数注册。</w:t>
      </w:r>
    </w:p>
    <w:p w14:paraId="3EF3FC70" w14:textId="77777777" w:rsidR="001D6859" w:rsidRDefault="001D6859">
      <w:pPr>
        <w:pStyle w:val="01-"/>
        <w:numPr>
          <w:ilvl w:val="255"/>
          <w:numId w:val="0"/>
        </w:numPr>
      </w:pPr>
    </w:p>
    <w:p w14:paraId="31282A1B" w14:textId="77777777" w:rsidR="001D6859" w:rsidRDefault="00000000">
      <w:pPr>
        <w:pStyle w:val="01-"/>
        <w:numPr>
          <w:ilvl w:val="255"/>
          <w:numId w:val="0"/>
        </w:numPr>
        <w:spacing w:line="240" w:lineRule="auto"/>
        <w:jc w:val="center"/>
      </w:pPr>
      <w:r>
        <w:rPr>
          <w:noProof/>
        </w:rPr>
        <w:drawing>
          <wp:inline distT="0" distB="0" distL="114300" distR="114300" wp14:anchorId="33E230F2" wp14:editId="077C7987">
            <wp:extent cx="4831080" cy="1728470"/>
            <wp:effectExtent l="0" t="0" r="7620" b="5080"/>
            <wp:docPr id="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1"/>
                    <pic:cNvPicPr>
                      <a:picLocks noChangeAspect="1"/>
                    </pic:cNvPicPr>
                  </pic:nvPicPr>
                  <pic:blipFill>
                    <a:blip r:embed="rId30"/>
                    <a:stretch>
                      <a:fillRect/>
                    </a:stretch>
                  </pic:blipFill>
                  <pic:spPr>
                    <a:xfrm>
                      <a:off x="0" y="0"/>
                      <a:ext cx="4831080" cy="1728470"/>
                    </a:xfrm>
                    <a:prstGeom prst="rect">
                      <a:avLst/>
                    </a:prstGeom>
                    <a:noFill/>
                    <a:ln>
                      <a:noFill/>
                    </a:ln>
                  </pic:spPr>
                </pic:pic>
              </a:graphicData>
            </a:graphic>
          </wp:inline>
        </w:drawing>
      </w:r>
    </w:p>
    <w:p w14:paraId="6CE42A58" w14:textId="77777777" w:rsidR="001D6859" w:rsidRDefault="00000000">
      <w:pPr>
        <w:pStyle w:val="07-"/>
      </w:pPr>
      <w:r>
        <w:t>图</w:t>
      </w:r>
      <w:r>
        <w:t>3-10 QEMU</w:t>
      </w:r>
      <w:r>
        <w:t>系统模式使用插件时的命令行参数</w:t>
      </w:r>
    </w:p>
    <w:p w14:paraId="08395853" w14:textId="77777777" w:rsidR="001D6859" w:rsidRDefault="001D6859">
      <w:pPr>
        <w:pStyle w:val="01-"/>
        <w:ind w:firstLineChars="0" w:firstLine="0"/>
      </w:pPr>
    </w:p>
    <w:p w14:paraId="1AFE206D" w14:textId="77777777" w:rsidR="001D6859" w:rsidRDefault="00000000">
      <w:pPr>
        <w:pStyle w:val="01-"/>
        <w:spacing w:line="240" w:lineRule="auto"/>
        <w:ind w:firstLineChars="0" w:firstLine="0"/>
        <w:jc w:val="center"/>
      </w:pPr>
      <w:r>
        <w:rPr>
          <w:noProof/>
        </w:rPr>
        <w:lastRenderedPageBreak/>
        <w:drawing>
          <wp:inline distT="0" distB="0" distL="114300" distR="114300" wp14:anchorId="4D4ED9B4" wp14:editId="6502A7EE">
            <wp:extent cx="4695825" cy="2039620"/>
            <wp:effectExtent l="0" t="0" r="9525" b="17780"/>
            <wp:docPr id="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2"/>
                    <pic:cNvPicPr>
                      <a:picLocks noChangeAspect="1"/>
                    </pic:cNvPicPr>
                  </pic:nvPicPr>
                  <pic:blipFill>
                    <a:blip r:embed="rId31"/>
                    <a:stretch>
                      <a:fillRect/>
                    </a:stretch>
                  </pic:blipFill>
                  <pic:spPr>
                    <a:xfrm>
                      <a:off x="0" y="0"/>
                      <a:ext cx="4695825" cy="2039620"/>
                    </a:xfrm>
                    <a:prstGeom prst="rect">
                      <a:avLst/>
                    </a:prstGeom>
                    <a:noFill/>
                    <a:ln>
                      <a:noFill/>
                    </a:ln>
                  </pic:spPr>
                </pic:pic>
              </a:graphicData>
            </a:graphic>
          </wp:inline>
        </w:drawing>
      </w:r>
    </w:p>
    <w:p w14:paraId="222EB8E3" w14:textId="77777777" w:rsidR="001D6859" w:rsidRDefault="00000000">
      <w:pPr>
        <w:pStyle w:val="07-"/>
      </w:pPr>
      <w:r>
        <w:t>图</w:t>
      </w:r>
      <w:r>
        <w:t xml:space="preserve">3-11 </w:t>
      </w:r>
      <w:r>
        <w:t>插件加载与回调函数注册</w:t>
      </w:r>
    </w:p>
    <w:p w14:paraId="75779449" w14:textId="77777777" w:rsidR="001D6859" w:rsidRDefault="001D6859">
      <w:pPr>
        <w:pStyle w:val="01-"/>
        <w:ind w:firstLineChars="0" w:firstLine="0"/>
      </w:pPr>
    </w:p>
    <w:p w14:paraId="07809ABA" w14:textId="77777777" w:rsidR="001D6859" w:rsidRDefault="00000000">
      <w:pPr>
        <w:pStyle w:val="01-"/>
        <w:numPr>
          <w:ilvl w:val="0"/>
          <w:numId w:val="12"/>
        </w:numPr>
        <w:ind w:firstLine="480"/>
      </w:pPr>
      <w:r>
        <w:t>注册</w:t>
      </w:r>
      <w:r>
        <w:t>TB_EXEC</w:t>
      </w:r>
      <w:r>
        <w:t>回调函数。当客户机架构和宿主机架构部不同时，如客户机为</w:t>
      </w:r>
      <w:r>
        <w:t>arm</w:t>
      </w:r>
      <w:r>
        <w:t>架构，宿主机为</w:t>
      </w:r>
      <w:r>
        <w:t>x64</w:t>
      </w:r>
      <w:r>
        <w:t>架构，</w:t>
      </w:r>
      <w:r>
        <w:t>QEMU</w:t>
      </w:r>
      <w:r>
        <w:t>需要将客户机二进制代码翻译为宿主机二进制代码才能够执行。翻译阶段包含两个步骤：</w:t>
      </w:r>
      <w:r>
        <w:rPr>
          <w:rFonts w:cs="宋体" w:hint="eastAsia"/>
        </w:rPr>
        <w:t>①</w:t>
      </w:r>
      <w:r>
        <w:t>将客户机二进制指令块翻译为</w:t>
      </w:r>
      <w:r>
        <w:t>TCG</w:t>
      </w:r>
      <w:r>
        <w:t>中间指令块；</w:t>
      </w:r>
      <w:r>
        <w:rPr>
          <w:rFonts w:cs="宋体" w:hint="eastAsia"/>
        </w:rPr>
        <w:t>②</w:t>
      </w:r>
      <w:r>
        <w:t>将</w:t>
      </w:r>
      <w:r>
        <w:t>TCG</w:t>
      </w:r>
      <w:r>
        <w:t>中间指令块编译为宿主机二进制指令块。通过在每个</w:t>
      </w:r>
      <w:r>
        <w:t>TCG</w:t>
      </w:r>
      <w:r>
        <w:t>中间指令块中插入特定的代码，能够实现类似回调函数的功能，且</w:t>
      </w:r>
      <w:r>
        <w:t>QEMU</w:t>
      </w:r>
      <w:r>
        <w:t>提供的</w:t>
      </w:r>
      <w:r>
        <w:t>HELPER</w:t>
      </w:r>
      <w:r>
        <w:t>机制使得这项操作变得易于实现。如图</w:t>
      </w:r>
      <w:r>
        <w:t>3-12</w:t>
      </w:r>
      <w:r>
        <w:t>所示，本文通过在每个翻译块，具体来说是</w:t>
      </w:r>
      <w:r>
        <w:t>TCG</w:t>
      </w:r>
      <w:r>
        <w:t>中间指令块中，使用</w:t>
      </w:r>
      <w:r>
        <w:t>QEMU</w:t>
      </w:r>
      <w:r>
        <w:t>提供的</w:t>
      </w:r>
      <w:r>
        <w:t>HELPER</w:t>
      </w:r>
      <w:r>
        <w:t>机制插入</w:t>
      </w:r>
      <w:r>
        <w:t>HELPER(tb_exec_spy)</w:t>
      </w:r>
      <w:r>
        <w:t>函数，使得每个翻译块执行前都会调用</w:t>
      </w:r>
      <w:r>
        <w:t>AFL-SPY</w:t>
      </w:r>
      <w:r>
        <w:t>插件中编写的翻译块执行回调函数，从而实现代码执行信息的统计。</w:t>
      </w:r>
    </w:p>
    <w:p w14:paraId="6BBC7BC1" w14:textId="77777777" w:rsidR="001D6859" w:rsidRDefault="001D6859">
      <w:pPr>
        <w:pStyle w:val="01-"/>
        <w:numPr>
          <w:ilvl w:val="255"/>
          <w:numId w:val="0"/>
        </w:numPr>
      </w:pPr>
    </w:p>
    <w:p w14:paraId="38E47F12" w14:textId="77777777" w:rsidR="001D6859" w:rsidRDefault="00000000">
      <w:pPr>
        <w:pStyle w:val="01-"/>
        <w:numPr>
          <w:ilvl w:val="255"/>
          <w:numId w:val="0"/>
        </w:numPr>
        <w:spacing w:line="240" w:lineRule="auto"/>
        <w:jc w:val="center"/>
      </w:pPr>
      <w:r>
        <w:rPr>
          <w:noProof/>
        </w:rPr>
        <w:drawing>
          <wp:inline distT="0" distB="0" distL="114300" distR="114300" wp14:anchorId="31F131A0" wp14:editId="0D098AA4">
            <wp:extent cx="3999230" cy="2560955"/>
            <wp:effectExtent l="0" t="0" r="1270" b="10795"/>
            <wp:docPr id="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3"/>
                    <pic:cNvPicPr>
                      <a:picLocks noChangeAspect="1"/>
                    </pic:cNvPicPr>
                  </pic:nvPicPr>
                  <pic:blipFill>
                    <a:blip r:embed="rId32"/>
                    <a:stretch>
                      <a:fillRect/>
                    </a:stretch>
                  </pic:blipFill>
                  <pic:spPr>
                    <a:xfrm>
                      <a:off x="0" y="0"/>
                      <a:ext cx="3999230" cy="2560955"/>
                    </a:xfrm>
                    <a:prstGeom prst="rect">
                      <a:avLst/>
                    </a:prstGeom>
                    <a:noFill/>
                    <a:ln>
                      <a:noFill/>
                    </a:ln>
                  </pic:spPr>
                </pic:pic>
              </a:graphicData>
            </a:graphic>
          </wp:inline>
        </w:drawing>
      </w:r>
    </w:p>
    <w:p w14:paraId="30EB9501" w14:textId="77777777" w:rsidR="001D6859" w:rsidRDefault="00000000">
      <w:pPr>
        <w:pStyle w:val="07-"/>
      </w:pPr>
      <w:r>
        <w:t>图</w:t>
      </w:r>
      <w:r>
        <w:t>3-12 TB_EXEC</w:t>
      </w:r>
      <w:r>
        <w:t>回调函数实现</w:t>
      </w:r>
      <w:r>
        <w:br w:type="page"/>
      </w:r>
    </w:p>
    <w:p w14:paraId="58C01B6E" w14:textId="77777777" w:rsidR="001D6859" w:rsidRDefault="00000000">
      <w:pPr>
        <w:pStyle w:val="01-"/>
        <w:numPr>
          <w:ilvl w:val="0"/>
          <w:numId w:val="12"/>
        </w:numPr>
        <w:autoSpaceDE/>
        <w:autoSpaceDN/>
        <w:ind w:firstLine="480"/>
      </w:pPr>
      <w:r>
        <w:lastRenderedPageBreak/>
        <w:t>监测系统调用事件。本文还对</w:t>
      </w:r>
      <w:r>
        <w:t>QEMU</w:t>
      </w:r>
      <w:r>
        <w:t>进行了另一项扩展，使其支持系统模式下客户机调用的监测。实现思路如图</w:t>
      </w:r>
      <w:r>
        <w:t>3-13</w:t>
      </w:r>
      <w:r>
        <w:t>所示，首先对每一条客户机二进制指令进行检查，当监测到系统调用指令如</w:t>
      </w:r>
      <w:r>
        <w:t>arm</w:t>
      </w:r>
      <w:r>
        <w:t>的</w:t>
      </w:r>
      <w:r>
        <w:t>svc</w:t>
      </w:r>
      <w:r>
        <w:t>指令</w:t>
      </w:r>
      <w:r>
        <w:t>(0xef000000)</w:t>
      </w:r>
      <w:r>
        <w:t>时，根据当前</w:t>
      </w:r>
      <w:r>
        <w:t>VCPU</w:t>
      </w:r>
      <w:r>
        <w:t>的寄存器参数判断系统调用类型，若属于需要监测的系统调用类型，则收集本次系统调用的参数，并触发</w:t>
      </w:r>
      <w:r>
        <w:t>AFL-SPY</w:t>
      </w:r>
      <w:r>
        <w:t>插件中编写的系统调用回调函数。具体代码实现如图</w:t>
      </w:r>
      <w:r>
        <w:t>3-14</w:t>
      </w:r>
      <w:r>
        <w:t>所示，其中</w:t>
      </w:r>
      <w:r>
        <w:t>SyscallInfo</w:t>
      </w:r>
      <w:r>
        <w:t>结构体的设计如图</w:t>
      </w:r>
      <w:r>
        <w:t>3-15</w:t>
      </w:r>
      <w:r>
        <w:t>所示，通过设计良好的数据结构，我们的系统调用回调函数极为良好的可扩展性，可以快速地添加对其他系统调用的监测和对应的回调操作。</w:t>
      </w:r>
    </w:p>
    <w:p w14:paraId="5CE94385" w14:textId="77777777" w:rsidR="001D6859" w:rsidRDefault="001D6859">
      <w:pPr>
        <w:pStyle w:val="01-"/>
        <w:ind w:firstLineChars="0" w:firstLine="0"/>
      </w:pPr>
    </w:p>
    <w:p w14:paraId="7BD0291E" w14:textId="77777777" w:rsidR="001D6859" w:rsidRDefault="00000000">
      <w:pPr>
        <w:pStyle w:val="01-"/>
        <w:spacing w:line="240" w:lineRule="auto"/>
        <w:ind w:left="120" w:firstLineChars="0" w:firstLine="0"/>
        <w:jc w:val="center"/>
      </w:pPr>
      <w:r>
        <w:object w:dxaOrig="3894" w:dyaOrig="7826" w14:anchorId="42185BF1">
          <v:shape id="_x0000_i1030" type="#_x0000_t75" style="width:194.7pt;height:391.3pt" o:ole="">
            <v:imagedata r:id="rId33" o:title=""/>
            <o:lock v:ext="edit" aspectratio="f"/>
          </v:shape>
          <o:OLEObject Type="Embed" ProgID="Visio.Drawing.15" ShapeID="_x0000_i1030" DrawAspect="Content" ObjectID="_1777549287" r:id="rId34"/>
        </w:object>
      </w:r>
    </w:p>
    <w:p w14:paraId="7BC66200" w14:textId="77777777" w:rsidR="001D6859" w:rsidRDefault="00000000">
      <w:pPr>
        <w:pStyle w:val="07-"/>
      </w:pPr>
      <w:r>
        <w:t>图</w:t>
      </w:r>
      <w:r>
        <w:t>3-1</w:t>
      </w:r>
      <w:r>
        <w:rPr>
          <w:rFonts w:hint="eastAsia"/>
        </w:rPr>
        <w:t>3</w:t>
      </w:r>
      <w:r>
        <w:t xml:space="preserve"> </w:t>
      </w:r>
      <w:r>
        <w:t>系统调用监测流程图</w:t>
      </w:r>
    </w:p>
    <w:p w14:paraId="04AA8ED1" w14:textId="77777777" w:rsidR="001D6859" w:rsidRDefault="001D6859">
      <w:pPr>
        <w:pStyle w:val="01-"/>
        <w:ind w:firstLineChars="0" w:firstLine="0"/>
      </w:pPr>
    </w:p>
    <w:p w14:paraId="1E35A24C" w14:textId="77777777" w:rsidR="001D6859" w:rsidRDefault="00000000">
      <w:pPr>
        <w:pStyle w:val="01-"/>
        <w:spacing w:line="240" w:lineRule="auto"/>
        <w:ind w:firstLineChars="0" w:firstLine="0"/>
        <w:jc w:val="center"/>
      </w:pPr>
      <w:r>
        <w:rPr>
          <w:noProof/>
        </w:rPr>
        <w:lastRenderedPageBreak/>
        <w:drawing>
          <wp:inline distT="0" distB="0" distL="114300" distR="114300" wp14:anchorId="3B8C0664" wp14:editId="05DDFC01">
            <wp:extent cx="4845050" cy="3758565"/>
            <wp:effectExtent l="0" t="0" r="12700" b="13335"/>
            <wp:docPr id="1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6"/>
                    <pic:cNvPicPr>
                      <a:picLocks noChangeAspect="1"/>
                    </pic:cNvPicPr>
                  </pic:nvPicPr>
                  <pic:blipFill>
                    <a:blip r:embed="rId35"/>
                    <a:stretch>
                      <a:fillRect/>
                    </a:stretch>
                  </pic:blipFill>
                  <pic:spPr>
                    <a:xfrm>
                      <a:off x="0" y="0"/>
                      <a:ext cx="4845050" cy="3758565"/>
                    </a:xfrm>
                    <a:prstGeom prst="rect">
                      <a:avLst/>
                    </a:prstGeom>
                    <a:noFill/>
                    <a:ln>
                      <a:noFill/>
                    </a:ln>
                  </pic:spPr>
                </pic:pic>
              </a:graphicData>
            </a:graphic>
          </wp:inline>
        </w:drawing>
      </w:r>
    </w:p>
    <w:p w14:paraId="0AA00432" w14:textId="77777777" w:rsidR="001D6859" w:rsidRDefault="00000000">
      <w:pPr>
        <w:pStyle w:val="07-"/>
      </w:pPr>
      <w:r>
        <w:t>图</w:t>
      </w:r>
      <w:r>
        <w:t>3-14 SYSCALL_SPY</w:t>
      </w:r>
      <w:r>
        <w:t>回调函数实现</w:t>
      </w:r>
    </w:p>
    <w:p w14:paraId="37CDA9B0" w14:textId="77777777" w:rsidR="001D6859" w:rsidRDefault="001D6859">
      <w:pPr>
        <w:pStyle w:val="01-"/>
        <w:ind w:firstLineChars="0" w:firstLine="0"/>
      </w:pPr>
    </w:p>
    <w:p w14:paraId="67F38F44" w14:textId="77777777" w:rsidR="001D6859" w:rsidRDefault="00000000">
      <w:pPr>
        <w:pStyle w:val="07-"/>
      </w:pPr>
      <w:r>
        <w:rPr>
          <w:noProof/>
        </w:rPr>
        <w:drawing>
          <wp:inline distT="0" distB="0" distL="114300" distR="114300" wp14:anchorId="30196564" wp14:editId="59537B8D">
            <wp:extent cx="3183890" cy="3341370"/>
            <wp:effectExtent l="0" t="0" r="16510" b="11430"/>
            <wp:docPr id="1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7"/>
                    <pic:cNvPicPr>
                      <a:picLocks noChangeAspect="1"/>
                    </pic:cNvPicPr>
                  </pic:nvPicPr>
                  <pic:blipFill>
                    <a:blip r:embed="rId36"/>
                    <a:stretch>
                      <a:fillRect/>
                    </a:stretch>
                  </pic:blipFill>
                  <pic:spPr>
                    <a:xfrm>
                      <a:off x="0" y="0"/>
                      <a:ext cx="3183890" cy="3341370"/>
                    </a:xfrm>
                    <a:prstGeom prst="rect">
                      <a:avLst/>
                    </a:prstGeom>
                    <a:noFill/>
                    <a:ln>
                      <a:noFill/>
                    </a:ln>
                  </pic:spPr>
                </pic:pic>
              </a:graphicData>
            </a:graphic>
          </wp:inline>
        </w:drawing>
      </w:r>
    </w:p>
    <w:p w14:paraId="05CC04BD" w14:textId="77777777" w:rsidR="001D6859" w:rsidRDefault="00000000">
      <w:pPr>
        <w:pStyle w:val="07-"/>
      </w:pPr>
      <w:r>
        <w:t>图</w:t>
      </w:r>
      <w:r>
        <w:t>3-15 SyscallInfo</w:t>
      </w:r>
      <w:r>
        <w:t>结构体设计</w:t>
      </w:r>
    </w:p>
    <w:p w14:paraId="7EDE82C0" w14:textId="77777777" w:rsidR="001D6859" w:rsidRDefault="00000000">
      <w:pPr>
        <w:pStyle w:val="01-"/>
        <w:numPr>
          <w:ilvl w:val="0"/>
          <w:numId w:val="12"/>
        </w:numPr>
        <w:ind w:firstLine="480"/>
      </w:pPr>
      <w:r>
        <w:lastRenderedPageBreak/>
        <w:t>当监测到特定事件时，触发</w:t>
      </w:r>
      <w:r>
        <w:t>AFL-SPY</w:t>
      </w:r>
      <w:r>
        <w:t>中的回调函数。这一功能，由</w:t>
      </w:r>
      <w:r>
        <w:t>QEMU</w:t>
      </w:r>
      <w:r>
        <w:t>官方提供的插件机制来保障实现。如图</w:t>
      </w:r>
      <w:r>
        <w:t>3-16</w:t>
      </w:r>
      <w:r>
        <w:t>所示，本文保持该机制的框架不变，额外添加了所需的</w:t>
      </w:r>
      <w:r>
        <w:t>TB_EXEC_SPY</w:t>
      </w:r>
      <w:r>
        <w:t>和</w:t>
      </w:r>
      <w:r>
        <w:t>SYSCALL_SPY</w:t>
      </w:r>
      <w:r>
        <w:t>等事件及配套的中间函数。</w:t>
      </w:r>
    </w:p>
    <w:p w14:paraId="394AF384" w14:textId="77777777" w:rsidR="001D6859" w:rsidRDefault="001D6859">
      <w:pPr>
        <w:pStyle w:val="01-"/>
        <w:ind w:firstLineChars="0" w:firstLine="0"/>
      </w:pPr>
    </w:p>
    <w:p w14:paraId="0B6CDADC" w14:textId="77777777" w:rsidR="001D6859" w:rsidRDefault="00000000">
      <w:pPr>
        <w:pStyle w:val="01-"/>
        <w:numPr>
          <w:ilvl w:val="255"/>
          <w:numId w:val="0"/>
        </w:numPr>
        <w:spacing w:line="240" w:lineRule="auto"/>
        <w:jc w:val="center"/>
      </w:pPr>
      <w:r>
        <w:rPr>
          <w:noProof/>
        </w:rPr>
        <w:drawing>
          <wp:inline distT="0" distB="0" distL="114300" distR="114300" wp14:anchorId="72B7C256" wp14:editId="0EA74F96">
            <wp:extent cx="5308600" cy="2273935"/>
            <wp:effectExtent l="0" t="0" r="6350" b="12065"/>
            <wp:docPr id="1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8"/>
                    <pic:cNvPicPr>
                      <a:picLocks noChangeAspect="1"/>
                    </pic:cNvPicPr>
                  </pic:nvPicPr>
                  <pic:blipFill>
                    <a:blip r:embed="rId37"/>
                    <a:stretch>
                      <a:fillRect/>
                    </a:stretch>
                  </pic:blipFill>
                  <pic:spPr>
                    <a:xfrm>
                      <a:off x="0" y="0"/>
                      <a:ext cx="5308600" cy="2273935"/>
                    </a:xfrm>
                    <a:prstGeom prst="rect">
                      <a:avLst/>
                    </a:prstGeom>
                    <a:noFill/>
                    <a:ln>
                      <a:noFill/>
                    </a:ln>
                  </pic:spPr>
                </pic:pic>
              </a:graphicData>
            </a:graphic>
          </wp:inline>
        </w:drawing>
      </w:r>
    </w:p>
    <w:p w14:paraId="6A14DD78" w14:textId="77777777" w:rsidR="001D6859" w:rsidRDefault="00000000">
      <w:pPr>
        <w:pStyle w:val="07-"/>
      </w:pPr>
      <w:r>
        <w:t>图</w:t>
      </w:r>
      <w:r>
        <w:t>3-16 QEMU</w:t>
      </w:r>
      <w:r>
        <w:t>官方插件机制扩展</w:t>
      </w:r>
    </w:p>
    <w:p w14:paraId="3D814399" w14:textId="77777777" w:rsidR="001D6859" w:rsidRDefault="001D6859">
      <w:pPr>
        <w:pStyle w:val="01-"/>
        <w:ind w:firstLineChars="0" w:firstLine="0"/>
      </w:pPr>
    </w:p>
    <w:p w14:paraId="230B19DA" w14:textId="77777777" w:rsidR="001D6859" w:rsidRDefault="00000000">
      <w:pPr>
        <w:pStyle w:val="01-"/>
        <w:numPr>
          <w:ilvl w:val="0"/>
          <w:numId w:val="12"/>
        </w:numPr>
        <w:ind w:firstLine="480"/>
      </w:pPr>
      <w:r>
        <w:t>翻译块执行回调。</w:t>
      </w:r>
      <w:r>
        <w:t>AFL-SPY</w:t>
      </w:r>
      <w:r>
        <w:t>插件中编写的翻译块执行回调函数</w:t>
      </w:r>
      <w:r>
        <w:t>(tb_exec_spy)</w:t>
      </w:r>
      <w:r>
        <w:t>，用于实现代码执行信息的统计。实现思路如图</w:t>
      </w:r>
      <w:r>
        <w:t>3-17</w:t>
      </w:r>
      <w:r>
        <w:t>所示，</w:t>
      </w:r>
      <w:r>
        <w:rPr>
          <w:rFonts w:hint="eastAsia"/>
        </w:rPr>
        <w:t>其中</w:t>
      </w:r>
      <w:r>
        <w:t>TBInfo</w:t>
      </w:r>
      <w:r>
        <w:t>为作为参数传给回调函数的结构体，包含当前页目录地址</w:t>
      </w:r>
      <w:r>
        <w:t>ctx</w:t>
      </w:r>
      <w:r>
        <w:t>，和当前翻译块中对应的客户机二进制代码块中第一条指令的地址</w:t>
      </w:r>
      <w:r>
        <w:t>pc</w:t>
      </w:r>
      <w:r>
        <w:t>。首先判断</w:t>
      </w:r>
      <w:r>
        <w:t>trace_enabled</w:t>
      </w:r>
      <w:r>
        <w:t>是否处于激活状态，若激活且当前进程是目标进程，则进一下检查</w:t>
      </w:r>
      <w:r>
        <w:t>pc</w:t>
      </w:r>
      <w:r>
        <w:t>的值是否处于监测范围，若处于则进行记录，</w:t>
      </w:r>
      <w:r>
        <w:rPr>
          <w:rFonts w:hint="eastAsia"/>
        </w:rPr>
        <w:t>并</w:t>
      </w:r>
      <w:r>
        <w:t>更新</w:t>
      </w:r>
      <w:r>
        <w:t>trace_bits</w:t>
      </w:r>
      <w:r>
        <w:t>。具体代码实现可参见图</w:t>
      </w:r>
      <w:r>
        <w:t>3-12</w:t>
      </w:r>
      <w:r>
        <w:t>。</w:t>
      </w:r>
    </w:p>
    <w:p w14:paraId="7BEB8ECB" w14:textId="77777777" w:rsidR="001D6859" w:rsidRDefault="001D6859">
      <w:pPr>
        <w:pStyle w:val="07-"/>
        <w:jc w:val="both"/>
      </w:pPr>
    </w:p>
    <w:p w14:paraId="16D1F058" w14:textId="77777777" w:rsidR="001D6859" w:rsidRDefault="00000000">
      <w:pPr>
        <w:pStyle w:val="01-"/>
        <w:spacing w:line="240" w:lineRule="auto"/>
        <w:ind w:left="120" w:firstLineChars="0" w:firstLine="0"/>
        <w:jc w:val="center"/>
      </w:pPr>
      <w:r>
        <w:object w:dxaOrig="3381" w:dyaOrig="5810" w14:anchorId="43A4E829">
          <v:shape id="_x0000_i1031" type="#_x0000_t75" style="width:169.05pt;height:290.5pt" o:ole="">
            <v:imagedata r:id="rId38" o:title=""/>
            <o:lock v:ext="edit" aspectratio="f"/>
          </v:shape>
          <o:OLEObject Type="Embed" ProgID="Visio.Drawing.15" ShapeID="_x0000_i1031" DrawAspect="Content" ObjectID="_1777549288" r:id="rId39"/>
        </w:object>
      </w:r>
    </w:p>
    <w:p w14:paraId="0EFE1758" w14:textId="77777777" w:rsidR="001D6859" w:rsidRDefault="00000000">
      <w:pPr>
        <w:pStyle w:val="01-"/>
        <w:spacing w:line="240" w:lineRule="auto"/>
        <w:ind w:left="120" w:firstLineChars="0" w:firstLine="0"/>
        <w:jc w:val="center"/>
      </w:pPr>
      <w:r>
        <w:t>图</w:t>
      </w:r>
      <w:r>
        <w:t>3-17 “</w:t>
      </w:r>
      <w:r>
        <w:t>翻译块执行事件</w:t>
      </w:r>
      <w:r>
        <w:t>”</w:t>
      </w:r>
      <w:r>
        <w:t>回调函数流程图</w:t>
      </w:r>
    </w:p>
    <w:p w14:paraId="44D2475C" w14:textId="77777777" w:rsidR="001D6859" w:rsidRDefault="001D6859">
      <w:pPr>
        <w:pStyle w:val="01-"/>
        <w:ind w:firstLine="480"/>
      </w:pPr>
    </w:p>
    <w:p w14:paraId="52087DB2" w14:textId="77777777" w:rsidR="001D6859" w:rsidRDefault="00000000">
      <w:pPr>
        <w:pStyle w:val="01-"/>
        <w:numPr>
          <w:ilvl w:val="0"/>
          <w:numId w:val="12"/>
        </w:numPr>
        <w:ind w:firstLine="480"/>
      </w:pPr>
      <w:r>
        <w:t>系统调用回调。</w:t>
      </w:r>
      <w:r>
        <w:t>AFL-SPY</w:t>
      </w:r>
      <w:r>
        <w:t>插件中编写的翻译块执行回调函数</w:t>
      </w:r>
      <w:r>
        <w:t>(syscall_spy)</w:t>
      </w:r>
      <w:r>
        <w:t>，用于调控模糊测试流程并和</w:t>
      </w:r>
      <w:r>
        <w:t>afl-fuzz</w:t>
      </w:r>
      <w:r>
        <w:t>进程保持同步。该函数的代码框架可参见图</w:t>
      </w:r>
      <w:r>
        <w:t>3-14</w:t>
      </w:r>
      <w:r>
        <w:t>，通过</w:t>
      </w:r>
      <w:r>
        <w:t>switch</w:t>
      </w:r>
      <w:r>
        <w:t>判断系统调用号，执行对应的操作。各个系统调用对应的具体回调操作逻辑较为复杂，在下一节中进行详细讲解。</w:t>
      </w:r>
    </w:p>
    <w:p w14:paraId="2ACAF75F" w14:textId="77777777" w:rsidR="001D6859" w:rsidRDefault="00000000">
      <w:pPr>
        <w:pStyle w:val="04-"/>
        <w:spacing w:before="156"/>
      </w:pPr>
      <w:bookmarkStart w:id="51" w:name="_Toc6809"/>
      <w:bookmarkStart w:id="52" w:name="_Toc29785"/>
      <w:r>
        <w:t>3.</w:t>
      </w:r>
      <w:r>
        <w:rPr>
          <w:rStyle w:val="04-0"/>
          <w:rFonts w:hint="eastAsia"/>
          <w:b/>
          <w:bCs/>
        </w:rPr>
        <w:t>2.3</w:t>
      </w:r>
      <w:r>
        <w:t xml:space="preserve"> </w:t>
      </w:r>
      <w:r>
        <w:t>系统调用回调</w:t>
      </w:r>
      <w:bookmarkEnd w:id="51"/>
      <w:r>
        <w:rPr>
          <w:rFonts w:hint="eastAsia"/>
        </w:rPr>
        <w:t>实现</w:t>
      </w:r>
      <w:bookmarkEnd w:id="52"/>
    </w:p>
    <w:p w14:paraId="4780CBF5" w14:textId="77777777" w:rsidR="001D6859" w:rsidRDefault="00000000">
      <w:pPr>
        <w:pStyle w:val="01-"/>
        <w:ind w:firstLine="480"/>
      </w:pPr>
      <w:r>
        <w:t>AFL-SPY</w:t>
      </w:r>
      <w:r>
        <w:t>插件中实现的系统调用回调函数部分是调控模糊测试流程，并和</w:t>
      </w:r>
      <w:r>
        <w:t>afl-fuzz</w:t>
      </w:r>
      <w:r>
        <w:t>进程保持同步的关键逻辑所在。本文实现的</w:t>
      </w:r>
      <w:r>
        <w:t>AFLNetSpy</w:t>
      </w:r>
      <w:r>
        <w:t>原型系统需要监测三类系统调用：</w:t>
      </w:r>
      <w:r>
        <w:rPr>
          <w:rFonts w:cs="宋体" w:hint="eastAsia"/>
        </w:rPr>
        <w:t>①</w:t>
      </w:r>
      <w:r>
        <w:t>用于创建进程的</w:t>
      </w:r>
      <w:r>
        <w:t>Execve</w:t>
      </w:r>
      <w:r>
        <w:t>等系统调用；</w:t>
      </w:r>
      <w:r>
        <w:rPr>
          <w:rFonts w:cs="宋体" w:hint="eastAsia"/>
        </w:rPr>
        <w:t>②</w:t>
      </w:r>
      <w:r>
        <w:t>用于接收网络请求的</w:t>
      </w:r>
      <w:r>
        <w:t>Accept</w:t>
      </w:r>
      <w:r>
        <w:t>系统调用；</w:t>
      </w:r>
      <w:r>
        <w:rPr>
          <w:rFonts w:cs="宋体" w:hint="eastAsia"/>
        </w:rPr>
        <w:t>③</w:t>
      </w:r>
      <w:r>
        <w:t>用于发送网络请求的</w:t>
      </w:r>
      <w:r>
        <w:t>Send/Sendto/Sendmsg</w:t>
      </w:r>
      <w:r>
        <w:t>等系统调用。下面分别进行介绍：</w:t>
      </w:r>
    </w:p>
    <w:p w14:paraId="331D44AE" w14:textId="77777777" w:rsidR="001D6859" w:rsidRDefault="00000000">
      <w:pPr>
        <w:pStyle w:val="01-"/>
        <w:numPr>
          <w:ilvl w:val="0"/>
          <w:numId w:val="13"/>
        </w:numPr>
        <w:ind w:firstLine="480"/>
      </w:pPr>
      <w:r>
        <w:t>系统调用回调函数对</w:t>
      </w:r>
      <w:r>
        <w:t>Execve</w:t>
      </w:r>
      <w:r>
        <w:t>系统调用的处理逻辑如图</w:t>
      </w:r>
      <w:r>
        <w:t>3-18</w:t>
      </w:r>
      <w:r>
        <w:t>所示，当监测到</w:t>
      </w:r>
      <w:r>
        <w:t>Execve</w:t>
      </w:r>
      <w:r>
        <w:t>系统调用时，首先会提取需要创建的进程的进程名，如果进程名是用户指定的能够标识系统启动完成的进程名，则将</w:t>
      </w:r>
      <w:r>
        <w:t>SystemStarted</w:t>
      </w:r>
      <w:r>
        <w:t>设为</w:t>
      </w:r>
      <w:r>
        <w:t>True</w:t>
      </w:r>
      <w:r>
        <w:t>，表示系统启动完成，</w:t>
      </w:r>
      <w:r>
        <w:t xml:space="preserve"> </w:t>
      </w:r>
      <w:r>
        <w:t>同时认为目标进程和</w:t>
      </w:r>
      <w:r>
        <w:t>SpyAgent</w:t>
      </w:r>
      <w:r>
        <w:t>进程也已经启动完成。具体代码实现如图</w:t>
      </w:r>
      <w:r>
        <w:t>3-19</w:t>
      </w:r>
      <w:r>
        <w:t>所示。</w:t>
      </w:r>
    </w:p>
    <w:p w14:paraId="04E0966A" w14:textId="77777777" w:rsidR="001D6859" w:rsidRDefault="001D6859">
      <w:pPr>
        <w:pStyle w:val="01-"/>
        <w:ind w:firstLineChars="0" w:firstLine="0"/>
      </w:pPr>
    </w:p>
    <w:p w14:paraId="36F713C2" w14:textId="77777777" w:rsidR="001D6859" w:rsidRDefault="00000000">
      <w:pPr>
        <w:pStyle w:val="01-"/>
        <w:spacing w:line="240" w:lineRule="auto"/>
        <w:ind w:left="120" w:firstLineChars="0" w:firstLine="0"/>
        <w:jc w:val="center"/>
      </w:pPr>
      <w:r>
        <w:object w:dxaOrig="5272" w:dyaOrig="8064" w14:anchorId="286B4F5A">
          <v:shape id="_x0000_i1032" type="#_x0000_t75" style="width:263.6pt;height:403.2pt" o:ole="">
            <v:imagedata r:id="rId40" o:title=""/>
            <o:lock v:ext="edit" aspectratio="f"/>
          </v:shape>
          <o:OLEObject Type="Embed" ProgID="Visio.Drawing.15" ShapeID="_x0000_i1032" DrawAspect="Content" ObjectID="_1777549289" r:id="rId41"/>
        </w:object>
      </w:r>
    </w:p>
    <w:p w14:paraId="3FBDDC9B" w14:textId="77777777" w:rsidR="001D6859" w:rsidRDefault="00000000">
      <w:pPr>
        <w:pStyle w:val="07-"/>
      </w:pPr>
      <w:r>
        <w:t>图</w:t>
      </w:r>
      <w:r>
        <w:t>3-18  “Execve</w:t>
      </w:r>
      <w:r>
        <w:t>系统调用</w:t>
      </w:r>
      <w:r>
        <w:t>”</w:t>
      </w:r>
      <w:r>
        <w:t>回调函数流程图</w:t>
      </w:r>
    </w:p>
    <w:p w14:paraId="71C50C0F" w14:textId="77777777" w:rsidR="001D6859" w:rsidRDefault="001D6859">
      <w:pPr>
        <w:pStyle w:val="01-"/>
        <w:ind w:firstLineChars="0" w:firstLine="0"/>
      </w:pPr>
    </w:p>
    <w:p w14:paraId="2F6C8EEA" w14:textId="77777777" w:rsidR="001D6859" w:rsidRDefault="00000000">
      <w:pPr>
        <w:pStyle w:val="07-"/>
      </w:pPr>
      <w:r>
        <w:rPr>
          <w:noProof/>
        </w:rPr>
        <w:drawing>
          <wp:inline distT="0" distB="0" distL="114300" distR="114300" wp14:anchorId="37CFFD19" wp14:editId="412D73E9">
            <wp:extent cx="5534660" cy="1887855"/>
            <wp:effectExtent l="0" t="0" r="8890" b="17145"/>
            <wp:docPr id="1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9"/>
                    <pic:cNvPicPr>
                      <a:picLocks noChangeAspect="1"/>
                    </pic:cNvPicPr>
                  </pic:nvPicPr>
                  <pic:blipFill>
                    <a:blip r:embed="rId42"/>
                    <a:stretch>
                      <a:fillRect/>
                    </a:stretch>
                  </pic:blipFill>
                  <pic:spPr>
                    <a:xfrm>
                      <a:off x="0" y="0"/>
                      <a:ext cx="5534660" cy="1887855"/>
                    </a:xfrm>
                    <a:prstGeom prst="rect">
                      <a:avLst/>
                    </a:prstGeom>
                    <a:noFill/>
                    <a:ln>
                      <a:noFill/>
                    </a:ln>
                  </pic:spPr>
                </pic:pic>
              </a:graphicData>
            </a:graphic>
          </wp:inline>
        </w:drawing>
      </w:r>
    </w:p>
    <w:p w14:paraId="72B37D66" w14:textId="77777777" w:rsidR="001D6859" w:rsidRDefault="00000000">
      <w:pPr>
        <w:pStyle w:val="07-"/>
      </w:pPr>
      <w:r>
        <w:t>图</w:t>
      </w:r>
      <w:r>
        <w:t>3-19 “Execve</w:t>
      </w:r>
      <w:r>
        <w:t>系统调用</w:t>
      </w:r>
      <w:r>
        <w:t>”</w:t>
      </w:r>
      <w:r>
        <w:t>回调函数代码</w:t>
      </w:r>
    </w:p>
    <w:p w14:paraId="6ADE9C73" w14:textId="77777777" w:rsidR="001D6859" w:rsidRDefault="001D6859">
      <w:pPr>
        <w:pStyle w:val="07-"/>
        <w:jc w:val="both"/>
      </w:pPr>
    </w:p>
    <w:p w14:paraId="7924E547" w14:textId="77777777" w:rsidR="001D6859" w:rsidRDefault="00000000">
      <w:pPr>
        <w:pStyle w:val="01-"/>
        <w:numPr>
          <w:ilvl w:val="0"/>
          <w:numId w:val="13"/>
        </w:numPr>
        <w:ind w:firstLine="480"/>
      </w:pPr>
      <w:r>
        <w:lastRenderedPageBreak/>
        <w:t>系统调用回调函数对</w:t>
      </w:r>
      <w:r>
        <w:t>Accept</w:t>
      </w:r>
      <w:r>
        <w:t>系统调用的处理逻辑如图</w:t>
      </w:r>
      <w:r>
        <w:t>3-20</w:t>
      </w:r>
      <w:r>
        <w:t>所示，当监测到</w:t>
      </w:r>
      <w:r>
        <w:t>Accept</w:t>
      </w:r>
      <w:r>
        <w:t>系统调用时，根据当前状态有四条执行路径，其中后三条执行路径以系统启动完成为前提：</w:t>
      </w:r>
      <w:r>
        <w:rPr>
          <w:rFonts w:cs="宋体" w:hint="eastAsia"/>
        </w:rPr>
        <w:t>①</w:t>
      </w:r>
      <w:r>
        <w:t>系统启动完成前，忽略</w:t>
      </w:r>
      <w:r>
        <w:t>Accept</w:t>
      </w:r>
      <w:r>
        <w:t>调用，不进行任何操作；</w:t>
      </w:r>
      <w:r>
        <w:rPr>
          <w:rFonts w:cs="宋体" w:hint="eastAsia"/>
        </w:rPr>
        <w:t>②</w:t>
      </w:r>
      <w:r>
        <w:t>设置</w:t>
      </w:r>
      <w:r>
        <w:t>AgentCtx</w:t>
      </w:r>
      <w:r>
        <w:t>：如果</w:t>
      </w:r>
      <w:r>
        <w:t>AgentCtx</w:t>
      </w:r>
      <w:r>
        <w:t>仍为初始值</w:t>
      </w:r>
      <w:r>
        <w:t>0</w:t>
      </w:r>
      <w:r>
        <w:t>，表明本次处理的请求是</w:t>
      </w:r>
      <w:r>
        <w:t>TEST_AGENT</w:t>
      </w:r>
      <w:r>
        <w:t>请求，因此把</w:t>
      </w:r>
      <w:r>
        <w:t>AgentCtx</w:t>
      </w:r>
      <w:r>
        <w:t>的值设为当前执行进程及</w:t>
      </w:r>
      <w:r>
        <w:t>SpyAgent</w:t>
      </w:r>
      <w:r>
        <w:t>进程的页目录地址</w:t>
      </w:r>
      <w:r>
        <w:t>ctx</w:t>
      </w:r>
      <w:r>
        <w:t>，并通过管道将该值返回给</w:t>
      </w:r>
      <w:r>
        <w:t>afl-fuzz</w:t>
      </w:r>
      <w:r>
        <w:t>进程实现同步；</w:t>
      </w:r>
      <w:r>
        <w:rPr>
          <w:rFonts w:cs="宋体" w:hint="eastAsia"/>
        </w:rPr>
        <w:t>③</w:t>
      </w:r>
      <w:r>
        <w:t>设置</w:t>
      </w:r>
      <w:r>
        <w:t>TargetCtx</w:t>
      </w:r>
      <w:r>
        <w:t>：如果</w:t>
      </w:r>
      <w:r>
        <w:t>AgentCtx</w:t>
      </w:r>
      <w:r>
        <w:t>的值非</w:t>
      </w:r>
      <w:r>
        <w:t>0</w:t>
      </w:r>
      <w:r>
        <w:t>，而</w:t>
      </w:r>
      <w:r>
        <w:t>TargetCtx</w:t>
      </w:r>
      <w:r>
        <w:t>的值为</w:t>
      </w:r>
      <w:r>
        <w:t>0</w:t>
      </w:r>
      <w:r>
        <w:t>，表明本次处理的请求是</w:t>
      </w:r>
      <w:r>
        <w:t>TEST_ALIVE</w:t>
      </w:r>
      <w:r>
        <w:t>请求，因此把</w:t>
      </w:r>
      <w:r>
        <w:t>TargetCtx</w:t>
      </w:r>
      <w:r>
        <w:t>的值设为当前执行进程及目标测试进程的页目录地址</w:t>
      </w:r>
      <w:r>
        <w:t>ctx</w:t>
      </w:r>
      <w:r>
        <w:t>，并通过管道将该值返回给</w:t>
      </w:r>
      <w:r>
        <w:t>afl-fuzz</w:t>
      </w:r>
      <w:r>
        <w:t>进程实现同步；</w:t>
      </w:r>
      <w:r>
        <w:rPr>
          <w:rFonts w:cs="宋体" w:hint="eastAsia"/>
        </w:rPr>
        <w:t>④</w:t>
      </w:r>
      <w:r>
        <w:t>重置</w:t>
      </w:r>
      <w:r>
        <w:t>TargetCtx</w:t>
      </w:r>
      <w:r>
        <w:t>：如果</w:t>
      </w:r>
      <w:r>
        <w:t>AgentCtx</w:t>
      </w:r>
      <w:r>
        <w:t>和</w:t>
      </w:r>
      <w:r>
        <w:t>TargetCtx</w:t>
      </w:r>
      <w:r>
        <w:t>的值都非</w:t>
      </w:r>
      <w:r>
        <w:t>0</w:t>
      </w:r>
      <w:r>
        <w:t>，表明本次处理的请求是</w:t>
      </w:r>
      <w:r>
        <w:t>RESTART_TARGET</w:t>
      </w:r>
      <w:r>
        <w:t>请求，因此把</w:t>
      </w:r>
      <w:r>
        <w:t>TargetCtx</w:t>
      </w:r>
      <w:r>
        <w:t>的值重置为</w:t>
      </w:r>
      <w:r>
        <w:t>0</w:t>
      </w:r>
      <w:r>
        <w:t>，表示需要重新通过</w:t>
      </w:r>
      <w:r>
        <w:t>TEST_ALIVE</w:t>
      </w:r>
      <w:r>
        <w:t>请求确定</w:t>
      </w:r>
      <w:r>
        <w:t>TargetCtx</w:t>
      </w:r>
      <w:r>
        <w:t>。具体代码实现如图</w:t>
      </w:r>
      <w:r>
        <w:t>3-21</w:t>
      </w:r>
      <w:r>
        <w:t>所示。</w:t>
      </w:r>
    </w:p>
    <w:p w14:paraId="177CDE97" w14:textId="77777777" w:rsidR="001D6859" w:rsidRDefault="001D6859">
      <w:pPr>
        <w:pStyle w:val="01-"/>
        <w:ind w:firstLineChars="0" w:firstLine="0"/>
      </w:pPr>
    </w:p>
    <w:p w14:paraId="2C73FBD5" w14:textId="77777777" w:rsidR="001D6859" w:rsidRDefault="00000000">
      <w:pPr>
        <w:pStyle w:val="01-"/>
        <w:spacing w:line="240" w:lineRule="auto"/>
        <w:ind w:firstLineChars="0" w:firstLine="0"/>
        <w:jc w:val="center"/>
      </w:pPr>
      <w:r>
        <w:object w:dxaOrig="8715" w:dyaOrig="7100" w14:anchorId="07C48498">
          <v:shape id="_x0000_i1033" type="#_x0000_t75" style="width:435.75pt;height:355pt" o:ole="">
            <v:imagedata r:id="rId43" o:title=""/>
            <o:lock v:ext="edit" aspectratio="f"/>
          </v:shape>
          <o:OLEObject Type="Embed" ProgID="Visio.Drawing.15" ShapeID="_x0000_i1033" DrawAspect="Content" ObjectID="_1777549290" r:id="rId44"/>
        </w:object>
      </w:r>
    </w:p>
    <w:p w14:paraId="7890DDF6" w14:textId="77777777" w:rsidR="001D6859" w:rsidRDefault="00000000">
      <w:pPr>
        <w:pStyle w:val="07-"/>
      </w:pPr>
      <w:r>
        <w:t>图</w:t>
      </w:r>
      <w:r>
        <w:t xml:space="preserve"> 3-20 “Accept</w:t>
      </w:r>
      <w:r>
        <w:t>系统调用</w:t>
      </w:r>
      <w:r>
        <w:t>”</w:t>
      </w:r>
      <w:r>
        <w:t>回调函数流程图</w:t>
      </w:r>
    </w:p>
    <w:p w14:paraId="68A0206C" w14:textId="77777777" w:rsidR="001D6859" w:rsidRDefault="001D6859">
      <w:pPr>
        <w:pStyle w:val="01-"/>
        <w:ind w:firstLineChars="0" w:firstLine="0"/>
      </w:pPr>
    </w:p>
    <w:p w14:paraId="6208CB64" w14:textId="77777777" w:rsidR="001D6859" w:rsidRDefault="00000000">
      <w:pPr>
        <w:pStyle w:val="01-"/>
        <w:spacing w:line="240" w:lineRule="auto"/>
        <w:ind w:firstLineChars="0" w:firstLine="0"/>
        <w:jc w:val="center"/>
      </w:pPr>
      <w:r>
        <w:rPr>
          <w:noProof/>
        </w:rPr>
        <w:lastRenderedPageBreak/>
        <w:drawing>
          <wp:inline distT="0" distB="0" distL="114300" distR="114300" wp14:anchorId="191F719F" wp14:editId="66568F4A">
            <wp:extent cx="5570855" cy="1654175"/>
            <wp:effectExtent l="0" t="0" r="10795" b="3175"/>
            <wp:docPr id="18"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4"/>
                    <pic:cNvPicPr>
                      <a:picLocks noChangeAspect="1"/>
                    </pic:cNvPicPr>
                  </pic:nvPicPr>
                  <pic:blipFill>
                    <a:blip r:embed="rId45"/>
                    <a:stretch>
                      <a:fillRect/>
                    </a:stretch>
                  </pic:blipFill>
                  <pic:spPr>
                    <a:xfrm>
                      <a:off x="0" y="0"/>
                      <a:ext cx="5570855" cy="1654175"/>
                    </a:xfrm>
                    <a:prstGeom prst="rect">
                      <a:avLst/>
                    </a:prstGeom>
                    <a:noFill/>
                    <a:ln>
                      <a:noFill/>
                    </a:ln>
                  </pic:spPr>
                </pic:pic>
              </a:graphicData>
            </a:graphic>
          </wp:inline>
        </w:drawing>
      </w:r>
    </w:p>
    <w:p w14:paraId="066F9459" w14:textId="77777777" w:rsidR="001D6859" w:rsidRDefault="00000000">
      <w:pPr>
        <w:pStyle w:val="07-"/>
      </w:pPr>
      <w:r>
        <w:t>图</w:t>
      </w:r>
      <w:r>
        <w:t>3-21 “Accept</w:t>
      </w:r>
      <w:r>
        <w:t>系统调用</w:t>
      </w:r>
      <w:r>
        <w:t>”</w:t>
      </w:r>
      <w:r>
        <w:t>回调函数代码</w:t>
      </w:r>
    </w:p>
    <w:p w14:paraId="019AC5B8" w14:textId="77777777" w:rsidR="001D6859" w:rsidRDefault="001D6859">
      <w:pPr>
        <w:pStyle w:val="01-"/>
        <w:ind w:firstLineChars="0" w:firstLine="0"/>
      </w:pPr>
    </w:p>
    <w:p w14:paraId="299FDDD7" w14:textId="77777777" w:rsidR="001D6859" w:rsidRDefault="00000000">
      <w:pPr>
        <w:pStyle w:val="01-"/>
        <w:numPr>
          <w:ilvl w:val="0"/>
          <w:numId w:val="13"/>
        </w:numPr>
        <w:ind w:firstLine="480"/>
      </w:pPr>
      <w:r>
        <w:t>系统调用回调函数对</w:t>
      </w:r>
      <w:r>
        <w:t>Send/SendTo/Sendmsg</w:t>
      </w:r>
      <w:r>
        <w:t>等测试进程用来返回请求响应的系统调用的处理逻辑如图</w:t>
      </w:r>
      <w:r>
        <w:t>3-22</w:t>
      </w:r>
      <w:r>
        <w:t>所示，当监测到</w:t>
      </w:r>
      <w:r>
        <w:t>Send/SendTo/Sendmsg</w:t>
      </w:r>
      <w:r>
        <w:t>等系统调用时，首先会检查系统同是已经启动，若系统已经启动，且当前执行进程是目标进程，则进一步检查</w:t>
      </w:r>
      <w:r>
        <w:t>trace_enabled</w:t>
      </w:r>
      <w:r>
        <w:t>和</w:t>
      </w:r>
      <w:r>
        <w:t>next_step</w:t>
      </w:r>
      <w:r>
        <w:t>两个变量的值，若</w:t>
      </w:r>
      <w:r>
        <w:t>trace_enabled</w:t>
      </w:r>
      <w:r>
        <w:t>的值为</w:t>
      </w:r>
      <w:r>
        <w:t>1</w:t>
      </w:r>
      <w:r>
        <w:t>且</w:t>
      </w:r>
      <w:r>
        <w:t>next_step</w:t>
      </w:r>
      <w:r>
        <w:t>的值为</w:t>
      </w:r>
      <w:r>
        <w:t>0</w:t>
      </w:r>
      <w:r>
        <w:t>，则说明当前目标进程恰好处理完测试请求的时间点，于是把</w:t>
      </w:r>
      <w:r>
        <w:t>next_step</w:t>
      </w:r>
      <w:r>
        <w:t>的值设为</w:t>
      </w:r>
      <w:r>
        <w:t>0</w:t>
      </w:r>
      <w:r>
        <w:t>，以通知</w:t>
      </w:r>
      <w:r>
        <w:t>afl-fuzz</w:t>
      </w:r>
      <w:r>
        <w:t>进程可以开始准备下一次测试了。具体代码实现</w:t>
      </w:r>
      <w:r>
        <w:t>(</w:t>
      </w:r>
      <w:r>
        <w:t>以</w:t>
      </w:r>
      <w:r>
        <w:t>sendmsg</w:t>
      </w:r>
      <w:r>
        <w:t>系统调用为例</w:t>
      </w:r>
      <w:r>
        <w:t>)</w:t>
      </w:r>
      <w:r>
        <w:t>如图</w:t>
      </w:r>
      <w:r>
        <w:t>3-23</w:t>
      </w:r>
      <w:r>
        <w:t>所示。</w:t>
      </w:r>
    </w:p>
    <w:p w14:paraId="750E4B35" w14:textId="77777777" w:rsidR="001D6859" w:rsidRDefault="001D6859">
      <w:pPr>
        <w:pStyle w:val="01-"/>
        <w:ind w:firstLineChars="0" w:firstLine="0"/>
      </w:pPr>
    </w:p>
    <w:p w14:paraId="40682E3F" w14:textId="77777777" w:rsidR="001D6859" w:rsidRDefault="00000000">
      <w:pPr>
        <w:pStyle w:val="01-"/>
        <w:spacing w:line="240" w:lineRule="auto"/>
        <w:ind w:firstLineChars="0" w:firstLine="0"/>
        <w:jc w:val="center"/>
      </w:pPr>
      <w:r>
        <w:object w:dxaOrig="3368" w:dyaOrig="6762" w14:anchorId="21C4025F">
          <v:shape id="_x0000_i1034" type="#_x0000_t75" style="width:168.4pt;height:338.1pt" o:ole="">
            <v:imagedata r:id="rId46" o:title=""/>
            <o:lock v:ext="edit" aspectratio="f"/>
          </v:shape>
          <o:OLEObject Type="Embed" ProgID="Visio.Drawing.15" ShapeID="_x0000_i1034" DrawAspect="Content" ObjectID="_1777549291" r:id="rId47"/>
        </w:object>
      </w:r>
    </w:p>
    <w:p w14:paraId="77C2FE06" w14:textId="77777777" w:rsidR="001D6859" w:rsidRDefault="00000000">
      <w:pPr>
        <w:pStyle w:val="07-"/>
      </w:pPr>
      <w:r>
        <w:t>图</w:t>
      </w:r>
      <w:r>
        <w:t>3-22 “Send/Sendto/Sendmsg</w:t>
      </w:r>
      <w:r>
        <w:t>等系统调用</w:t>
      </w:r>
      <w:r>
        <w:t>”</w:t>
      </w:r>
      <w:r>
        <w:t>回调函数流程图</w:t>
      </w:r>
    </w:p>
    <w:p w14:paraId="0E9835E7" w14:textId="77777777" w:rsidR="001D6859" w:rsidRDefault="001D6859">
      <w:pPr>
        <w:pStyle w:val="07-"/>
        <w:jc w:val="both"/>
      </w:pPr>
    </w:p>
    <w:p w14:paraId="00588D01" w14:textId="77777777" w:rsidR="001D6859" w:rsidRDefault="00000000">
      <w:pPr>
        <w:pStyle w:val="01-"/>
        <w:spacing w:line="240" w:lineRule="auto"/>
        <w:ind w:firstLineChars="0" w:firstLine="0"/>
        <w:jc w:val="center"/>
        <w:rPr>
          <w:rStyle w:val="af2"/>
        </w:rPr>
      </w:pPr>
      <w:r>
        <w:rPr>
          <w:noProof/>
        </w:rPr>
        <w:drawing>
          <wp:inline distT="0" distB="0" distL="114300" distR="114300" wp14:anchorId="779BACFB" wp14:editId="2A481B69">
            <wp:extent cx="4822190" cy="1087120"/>
            <wp:effectExtent l="0" t="0" r="16510" b="17780"/>
            <wp:docPr id="1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5"/>
                    <pic:cNvPicPr>
                      <a:picLocks noChangeAspect="1"/>
                    </pic:cNvPicPr>
                  </pic:nvPicPr>
                  <pic:blipFill>
                    <a:blip r:embed="rId48"/>
                    <a:stretch>
                      <a:fillRect/>
                    </a:stretch>
                  </pic:blipFill>
                  <pic:spPr>
                    <a:xfrm>
                      <a:off x="0" y="0"/>
                      <a:ext cx="4822190" cy="1087120"/>
                    </a:xfrm>
                    <a:prstGeom prst="rect">
                      <a:avLst/>
                    </a:prstGeom>
                    <a:noFill/>
                    <a:ln>
                      <a:noFill/>
                    </a:ln>
                  </pic:spPr>
                </pic:pic>
              </a:graphicData>
            </a:graphic>
          </wp:inline>
        </w:drawing>
      </w:r>
    </w:p>
    <w:p w14:paraId="602607AC" w14:textId="77777777" w:rsidR="001D6859" w:rsidRDefault="00000000">
      <w:pPr>
        <w:pStyle w:val="07-"/>
      </w:pPr>
      <w:r>
        <w:t>图</w:t>
      </w:r>
      <w:r>
        <w:t>3-23 “Sendmsg</w:t>
      </w:r>
      <w:r>
        <w:t>系统调用</w:t>
      </w:r>
      <w:r>
        <w:t>”</w:t>
      </w:r>
      <w:r>
        <w:t>回调函数代码</w:t>
      </w:r>
    </w:p>
    <w:p w14:paraId="2E01470D" w14:textId="77777777" w:rsidR="001D6859" w:rsidRDefault="001D6859">
      <w:pPr>
        <w:pStyle w:val="07-"/>
        <w:jc w:val="both"/>
      </w:pPr>
    </w:p>
    <w:p w14:paraId="020F7F5D" w14:textId="77777777" w:rsidR="001D6859" w:rsidRDefault="00000000">
      <w:pPr>
        <w:pStyle w:val="03-"/>
        <w:spacing w:before="156"/>
      </w:pPr>
      <w:bookmarkStart w:id="53" w:name="_Toc18291"/>
      <w:r>
        <w:t xml:space="preserve">3.5 </w:t>
      </w:r>
      <w:r>
        <w:t>本章小结</w:t>
      </w:r>
      <w:bookmarkEnd w:id="53"/>
    </w:p>
    <w:p w14:paraId="2795CAC2" w14:textId="77777777" w:rsidR="001D6859" w:rsidRDefault="00000000">
      <w:pPr>
        <w:pStyle w:val="01-"/>
        <w:ind w:firstLine="480"/>
      </w:pPr>
      <w:r>
        <w:t>本</w:t>
      </w:r>
      <w:r>
        <w:rPr>
          <w:rFonts w:hint="eastAsia"/>
        </w:rPr>
        <w:t>章</w:t>
      </w:r>
      <w:r>
        <w:t>首先</w:t>
      </w:r>
      <w:r>
        <w:rPr>
          <w:rFonts w:hint="eastAsia"/>
        </w:rPr>
        <w:t>对系统级灰盒模糊测试方法的两个组成部分，即获取客户机内目标进程的代码执行信息的方法和对目标进程的状态进行探测和控制的方，进行了介绍和示例说明。然后分析了本文实现的原型系统</w:t>
      </w:r>
      <w:r>
        <w:t>AFLNetSpy</w:t>
      </w:r>
      <w:r>
        <w:t>相对</w:t>
      </w:r>
      <w:r>
        <w:rPr>
          <w:rFonts w:hint="eastAsia"/>
        </w:rPr>
        <w:t>于</w:t>
      </w:r>
      <w:r>
        <w:t>现有框架和工具的优势</w:t>
      </w:r>
      <w:r>
        <w:rPr>
          <w:rFonts w:hint="eastAsia"/>
        </w:rPr>
        <w:t>，并且</w:t>
      </w:r>
      <w:r>
        <w:t>介绍了</w:t>
      </w:r>
      <w:r>
        <w:t>AFLNetSpy</w:t>
      </w:r>
      <w:r>
        <w:t>系统的整体架构和工作流程，对</w:t>
      </w:r>
      <w:r>
        <w:t>QEMU-SPY</w:t>
      </w:r>
      <w:r>
        <w:rPr>
          <w:rFonts w:hint="eastAsia"/>
        </w:rPr>
        <w:t>子</w:t>
      </w:r>
      <w:r>
        <w:t>系统</w:t>
      </w:r>
      <w:r>
        <w:rPr>
          <w:rFonts w:hint="eastAsia"/>
        </w:rPr>
        <w:t>的具体设计和</w:t>
      </w:r>
      <w:r>
        <w:t>系统调用回调函数的</w:t>
      </w:r>
      <w:r>
        <w:rPr>
          <w:rFonts w:hint="eastAsia"/>
        </w:rPr>
        <w:t>实现逻辑</w:t>
      </w:r>
      <w:r>
        <w:t>进行了详细讲解。</w:t>
      </w:r>
      <w:bookmarkStart w:id="54" w:name="_Toc4227"/>
      <w:r>
        <w:br w:type="page"/>
      </w:r>
    </w:p>
    <w:p w14:paraId="38904241" w14:textId="77777777" w:rsidR="001D6859" w:rsidRDefault="00000000">
      <w:pPr>
        <w:pStyle w:val="02-"/>
        <w:spacing w:before="156" w:after="312"/>
      </w:pPr>
      <w:bookmarkStart w:id="55" w:name="_Toc27221"/>
      <w:r>
        <w:lastRenderedPageBreak/>
        <w:t>第</w:t>
      </w:r>
      <w:r>
        <w:t>4</w:t>
      </w:r>
      <w:r>
        <w:t>章</w:t>
      </w:r>
      <w:r>
        <w:t xml:space="preserve"> </w:t>
      </w:r>
      <w:r>
        <w:t>实验</w:t>
      </w:r>
      <w:bookmarkEnd w:id="54"/>
      <w:r>
        <w:rPr>
          <w:rFonts w:hint="eastAsia"/>
        </w:rPr>
        <w:t>结果与分析</w:t>
      </w:r>
      <w:bookmarkEnd w:id="55"/>
    </w:p>
    <w:p w14:paraId="114A96ED" w14:textId="77777777" w:rsidR="001D6859" w:rsidRDefault="00000000">
      <w:pPr>
        <w:pStyle w:val="01-"/>
        <w:ind w:firstLine="480"/>
      </w:pPr>
      <w:r>
        <w:t>本章首先介绍实验前的环境准备工作，然后从</w:t>
      </w:r>
      <w:r>
        <w:rPr>
          <w:rFonts w:hint="eastAsia"/>
        </w:rPr>
        <w:t>有效性</w:t>
      </w:r>
      <w:r>
        <w:t>、稳定性和性能三个方面对</w:t>
      </w:r>
      <w:r>
        <w:t>AFLNetSpy</w:t>
      </w:r>
      <w:r>
        <w:t>原型系统进行实验分析。</w:t>
      </w:r>
    </w:p>
    <w:p w14:paraId="758CB75E" w14:textId="77777777" w:rsidR="001D6859" w:rsidRDefault="00000000">
      <w:pPr>
        <w:pStyle w:val="03-"/>
        <w:spacing w:before="156"/>
      </w:pPr>
      <w:bookmarkStart w:id="56" w:name="_Toc19138"/>
      <w:bookmarkStart w:id="57" w:name="_Toc23249"/>
      <w:r>
        <w:t xml:space="preserve">4.1 </w:t>
      </w:r>
      <w:r>
        <w:t>环境</w:t>
      </w:r>
      <w:r>
        <w:rPr>
          <w:rFonts w:hint="eastAsia"/>
        </w:rPr>
        <w:t>构建</w:t>
      </w:r>
      <w:bookmarkEnd w:id="56"/>
      <w:bookmarkEnd w:id="57"/>
    </w:p>
    <w:p w14:paraId="326396F9" w14:textId="77777777" w:rsidR="001D6859" w:rsidRDefault="00000000">
      <w:pPr>
        <w:pStyle w:val="01-"/>
        <w:ind w:firstLine="480"/>
      </w:pPr>
      <w:r>
        <w:t>在开始实验前，需要进行一些准备工作：</w:t>
      </w:r>
    </w:p>
    <w:p w14:paraId="31A391D2" w14:textId="77777777" w:rsidR="001D6859" w:rsidRDefault="00000000">
      <w:pPr>
        <w:pStyle w:val="01-"/>
        <w:numPr>
          <w:ilvl w:val="0"/>
          <w:numId w:val="14"/>
        </w:numPr>
        <w:ind w:firstLine="480"/>
      </w:pPr>
      <w:r>
        <w:t>准备</w:t>
      </w:r>
      <w:r>
        <w:t>AFLNet</w:t>
      </w:r>
      <w:r>
        <w:t>：由于</w:t>
      </w:r>
      <w:r>
        <w:t>AFLNet</w:t>
      </w:r>
      <w:r>
        <w:t>继承自</w:t>
      </w:r>
      <w:r>
        <w:t>AFL</w:t>
      </w:r>
      <w:r>
        <w:t>，其使用的</w:t>
      </w:r>
      <w:r>
        <w:t>QEMU</w:t>
      </w:r>
      <w:r>
        <w:t>版本为较老的</w:t>
      </w:r>
      <w:r>
        <w:t>2.10.0</w:t>
      </w:r>
      <w:r>
        <w:t>。经测试该版本的</w:t>
      </w:r>
      <w:r>
        <w:t>QEMU</w:t>
      </w:r>
      <w:r>
        <w:t>及</w:t>
      </w:r>
      <w:r>
        <w:t>AFL</w:t>
      </w:r>
      <w:r>
        <w:t>提供的修改，无法在</w:t>
      </w:r>
      <w:r>
        <w:t>Ubuntu22.04</w:t>
      </w:r>
      <w:r>
        <w:t>系统上成功进行编译。因此要想使用</w:t>
      </w:r>
      <w:r>
        <w:t>AFLNet</w:t>
      </w:r>
      <w:r>
        <w:t>的动态插桩模式，首先需要对</w:t>
      </w:r>
      <w:r>
        <w:t>AFLNet</w:t>
      </w:r>
      <w:r>
        <w:t>使用的</w:t>
      </w:r>
      <w:r>
        <w:t>QEMU</w:t>
      </w:r>
      <w:r>
        <w:t>进行修改。本文成功将</w:t>
      </w:r>
      <w:r>
        <w:t>AFL</w:t>
      </w:r>
      <w:r>
        <w:t>为</w:t>
      </w:r>
      <w:r>
        <w:t>QEMU-2.10.0</w:t>
      </w:r>
      <w:r>
        <w:t>版本提供的修改移植到了较新的</w:t>
      </w:r>
      <w:r>
        <w:t>8.2.0</w:t>
      </w:r>
      <w:r>
        <w:t>版本，并通过调试验证其运行的正确性。</w:t>
      </w:r>
    </w:p>
    <w:p w14:paraId="6B1DE414" w14:textId="77777777" w:rsidR="001D6859" w:rsidRDefault="00000000">
      <w:pPr>
        <w:pStyle w:val="01-"/>
        <w:numPr>
          <w:ilvl w:val="0"/>
          <w:numId w:val="14"/>
        </w:numPr>
        <w:ind w:firstLine="480"/>
      </w:pPr>
      <w:r>
        <w:t>准备</w:t>
      </w:r>
      <w:r>
        <w:t>AFLNetSpy</w:t>
      </w:r>
      <w:r>
        <w:t>：根据待测固件的架构，设置</w:t>
      </w:r>
      <w:r>
        <w:t>QEMU-SPY</w:t>
      </w:r>
      <w:r>
        <w:rPr>
          <w:rFonts w:hint="eastAsia"/>
        </w:rPr>
        <w:t>子</w:t>
      </w:r>
      <w:r>
        <w:t>系统的编译参数，并验证</w:t>
      </w:r>
      <w:r>
        <w:t>AFL-SPY</w:t>
      </w:r>
      <w:r>
        <w:t>插件</w:t>
      </w:r>
      <w:r>
        <w:t>libaflspy.so</w:t>
      </w:r>
      <w:r>
        <w:t>的可用性和正确性。</w:t>
      </w:r>
    </w:p>
    <w:p w14:paraId="74C3B558" w14:textId="77777777" w:rsidR="001D6859" w:rsidRDefault="00000000">
      <w:pPr>
        <w:pStyle w:val="01-"/>
        <w:numPr>
          <w:ilvl w:val="0"/>
          <w:numId w:val="14"/>
        </w:numPr>
        <w:ind w:firstLine="480"/>
      </w:pPr>
      <w:r>
        <w:t>准备固件镜像：选择的固件镜像需要保证能够使用</w:t>
      </w:r>
      <w:r>
        <w:t>QEMU-SPY</w:t>
      </w:r>
      <w:r>
        <w:rPr>
          <w:rFonts w:hint="eastAsia"/>
        </w:rPr>
        <w:t>子</w:t>
      </w:r>
      <w:r>
        <w:t>系统成功模拟启动。本文选择使用开源固件系统</w:t>
      </w:r>
      <w:r>
        <w:t>OpenBmc</w:t>
      </w:r>
      <w:r>
        <w:t>的比较成熟的</w:t>
      </w:r>
      <w:r>
        <w:t>romulus</w:t>
      </w:r>
      <w:r>
        <w:t>版本进行后续实验，由于</w:t>
      </w:r>
      <w:r>
        <w:t>OpenBmc</w:t>
      </w:r>
      <w:r>
        <w:t>采用</w:t>
      </w:r>
      <w:r>
        <w:t>yocto</w:t>
      </w:r>
      <w:r>
        <w:t>构建系统，因此对磁盘空间较高要求且编译耗时较长。</w:t>
      </w:r>
    </w:p>
    <w:p w14:paraId="1310E855" w14:textId="77777777" w:rsidR="001D6859" w:rsidRDefault="00000000">
      <w:pPr>
        <w:pStyle w:val="01-"/>
        <w:numPr>
          <w:ilvl w:val="0"/>
          <w:numId w:val="14"/>
        </w:numPr>
        <w:ind w:firstLine="480"/>
      </w:pPr>
      <w:r>
        <w:t>准备测试程序：本文使用跨平台网络框架</w:t>
      </w:r>
      <w:r>
        <w:t>CROW</w:t>
      </w:r>
      <w:r>
        <w:t>编写了一个简单二进制网络程序</w:t>
      </w:r>
      <w:r>
        <w:t>hello-crow.cpp</w:t>
      </w:r>
      <w:r>
        <w:t>。共需编译三个版本：</w:t>
      </w:r>
      <w:r>
        <w:rPr>
          <w:rFonts w:cs="宋体" w:hint="eastAsia"/>
        </w:rPr>
        <w:t>①</w:t>
      </w:r>
      <w:r>
        <w:t>使用</w:t>
      </w:r>
      <w:r>
        <w:t>afl-g++</w:t>
      </w:r>
      <w:r>
        <w:t>编译测试程序，供</w:t>
      </w:r>
      <w:r>
        <w:t>AFLNet</w:t>
      </w:r>
      <w:r>
        <w:t>的静态模式使用；</w:t>
      </w:r>
      <w:r>
        <w:rPr>
          <w:rFonts w:cs="宋体" w:hint="eastAsia"/>
        </w:rPr>
        <w:t>②</w:t>
      </w:r>
      <w:r>
        <w:t>使用</w:t>
      </w:r>
      <w:r>
        <w:t>arm-linux-gnueabi-g++</w:t>
      </w:r>
      <w:r>
        <w:t>编译测试程序，供</w:t>
      </w:r>
      <w:r>
        <w:t>AFLNet</w:t>
      </w:r>
      <w:r>
        <w:t>的动态插桩模式即</w:t>
      </w:r>
      <w:r>
        <w:t>QEMU-USER</w:t>
      </w:r>
      <w:r>
        <w:t>模式使用；</w:t>
      </w:r>
      <w:r>
        <w:rPr>
          <w:rFonts w:cs="宋体" w:hint="eastAsia"/>
        </w:rPr>
        <w:t>③</w:t>
      </w:r>
      <w:r>
        <w:t>向</w:t>
      </w:r>
      <w:r>
        <w:t>OpenBmc</w:t>
      </w:r>
      <w:r>
        <w:t>项目中为测试程序添加一个</w:t>
      </w:r>
      <w:r>
        <w:t>recipe</w:t>
      </w:r>
      <w:r>
        <w:t>，供</w:t>
      </w:r>
      <w:r>
        <w:t>AFLNetSpy</w:t>
      </w:r>
      <w:r>
        <w:t>测试使用。</w:t>
      </w:r>
    </w:p>
    <w:p w14:paraId="0AADC5FF" w14:textId="77777777" w:rsidR="001D6859" w:rsidRDefault="00000000">
      <w:pPr>
        <w:pStyle w:val="01-"/>
        <w:numPr>
          <w:ilvl w:val="0"/>
          <w:numId w:val="14"/>
        </w:numPr>
        <w:ind w:firstLine="480"/>
      </w:pPr>
      <w:r>
        <w:t>编写请求脚本：</w:t>
      </w:r>
      <w:r>
        <w:t>AFLNetSpy</w:t>
      </w:r>
      <w:r>
        <w:t>系统要求用户根据测试目标的具体情况，编写三个请求脚本：</w:t>
      </w:r>
      <w:r>
        <w:rPr>
          <w:rFonts w:cs="宋体" w:hint="eastAsia"/>
        </w:rPr>
        <w:t>①</w:t>
      </w:r>
      <w:r>
        <w:t>负责执行</w:t>
      </w:r>
      <w:r>
        <w:t>TEST_ALIVE</w:t>
      </w:r>
      <w:r>
        <w:t>请求的</w:t>
      </w:r>
      <w:r>
        <w:t>test_alive.sh</w:t>
      </w:r>
      <w:r>
        <w:t>；</w:t>
      </w:r>
      <w:r>
        <w:rPr>
          <w:rFonts w:cs="宋体" w:hint="eastAsia"/>
        </w:rPr>
        <w:t>②</w:t>
      </w:r>
      <w:r>
        <w:t>负责执行</w:t>
      </w:r>
      <w:r>
        <w:t>TEST_AGENT</w:t>
      </w:r>
      <w:r>
        <w:t>请求的</w:t>
      </w:r>
      <w:r>
        <w:t>test_agent.sh</w:t>
      </w:r>
      <w:r>
        <w:t>；</w:t>
      </w:r>
      <w:r>
        <w:rPr>
          <w:rFonts w:cs="宋体" w:hint="eastAsia"/>
        </w:rPr>
        <w:t>③</w:t>
      </w:r>
      <w:r>
        <w:t>负责执行</w:t>
      </w:r>
      <w:r>
        <w:t>RESTART_TARGET</w:t>
      </w:r>
      <w:r>
        <w:t>请求的</w:t>
      </w:r>
      <w:r>
        <w:t>restart_target.sh</w:t>
      </w:r>
      <w:r>
        <w:t>。三个请求脚本的具体内容见代码仓库。</w:t>
      </w:r>
    </w:p>
    <w:p w14:paraId="47917531" w14:textId="77777777" w:rsidR="001D6859" w:rsidRDefault="00000000">
      <w:pPr>
        <w:pStyle w:val="01-"/>
        <w:ind w:firstLine="480"/>
      </w:pPr>
      <w:r>
        <w:t>本实验的其它软硬件环境信息，如表</w:t>
      </w:r>
      <w:r>
        <w:t>4-1</w:t>
      </w:r>
      <w:r>
        <w:t>所示。</w:t>
      </w:r>
    </w:p>
    <w:p w14:paraId="3249C36D" w14:textId="77777777" w:rsidR="001D6859" w:rsidRDefault="001D6859">
      <w:pPr>
        <w:pStyle w:val="01-"/>
        <w:ind w:firstLine="480"/>
      </w:pPr>
    </w:p>
    <w:p w14:paraId="52DAF248" w14:textId="77777777" w:rsidR="001D6859" w:rsidRDefault="001D6859">
      <w:pPr>
        <w:pStyle w:val="01-"/>
        <w:ind w:firstLine="480"/>
      </w:pPr>
    </w:p>
    <w:p w14:paraId="348D8B26" w14:textId="77777777" w:rsidR="001D6859" w:rsidRDefault="001D6859">
      <w:pPr>
        <w:pStyle w:val="01-"/>
        <w:ind w:firstLine="480"/>
      </w:pPr>
    </w:p>
    <w:p w14:paraId="35200639" w14:textId="77777777" w:rsidR="001D6859" w:rsidRDefault="00000000">
      <w:pPr>
        <w:pStyle w:val="07-"/>
      </w:pPr>
      <w:r>
        <w:lastRenderedPageBreak/>
        <w:t>表</w:t>
      </w:r>
      <w:r>
        <w:t xml:space="preserve">4-1 </w:t>
      </w:r>
      <w:r>
        <w:t>软硬件环境信息</w:t>
      </w:r>
    </w:p>
    <w:tbl>
      <w:tblPr>
        <w:tblStyle w:val="af0"/>
        <w:tblW w:w="6824" w:type="dxa"/>
        <w:jc w:val="center"/>
        <w:tblBorders>
          <w:top w:val="single" w:sz="8" w:space="0" w:color="000000" w:themeColor="text1"/>
          <w:left w:val="none" w:sz="0" w:space="0" w:color="auto"/>
          <w:bottom w:val="single" w:sz="8" w:space="0" w:color="000000" w:themeColor="text1"/>
          <w:right w:val="none" w:sz="0" w:space="0" w:color="auto"/>
          <w:insideH w:val="none" w:sz="0" w:space="0" w:color="auto"/>
          <w:insideV w:val="none" w:sz="0" w:space="0" w:color="auto"/>
        </w:tblBorders>
        <w:tblLook w:val="04A0" w:firstRow="1" w:lastRow="0" w:firstColumn="1" w:lastColumn="0" w:noHBand="0" w:noVBand="1"/>
      </w:tblPr>
      <w:tblGrid>
        <w:gridCol w:w="1790"/>
        <w:gridCol w:w="1947"/>
        <w:gridCol w:w="3087"/>
      </w:tblGrid>
      <w:tr w:rsidR="001D6859" w14:paraId="7BD3BFB5" w14:textId="77777777">
        <w:trPr>
          <w:jc w:val="center"/>
        </w:trPr>
        <w:tc>
          <w:tcPr>
            <w:tcW w:w="1790" w:type="dxa"/>
            <w:vMerge w:val="restart"/>
            <w:tcBorders>
              <w:right w:val="single" w:sz="4" w:space="0" w:color="000000" w:themeColor="text1"/>
            </w:tcBorders>
            <w:vAlign w:val="center"/>
          </w:tcPr>
          <w:p w14:paraId="289B953F" w14:textId="77777777" w:rsidR="001D6859" w:rsidRDefault="00000000">
            <w:pPr>
              <w:pStyle w:val="07-1"/>
            </w:pPr>
            <w:r>
              <w:t>软件环境</w:t>
            </w:r>
          </w:p>
        </w:tc>
        <w:tc>
          <w:tcPr>
            <w:tcW w:w="1947" w:type="dxa"/>
            <w:tcBorders>
              <w:left w:val="single" w:sz="4" w:space="0" w:color="000000" w:themeColor="text1"/>
              <w:bottom w:val="single" w:sz="4" w:space="0" w:color="000000"/>
              <w:right w:val="single" w:sz="4" w:space="0" w:color="000000"/>
              <w:tl2br w:val="nil"/>
              <w:tr2bl w:val="nil"/>
            </w:tcBorders>
            <w:vAlign w:val="center"/>
          </w:tcPr>
          <w:p w14:paraId="73B951DF" w14:textId="77777777" w:rsidR="001D6859" w:rsidRDefault="00000000">
            <w:pPr>
              <w:pStyle w:val="07-1"/>
            </w:pPr>
            <w:r>
              <w:t>操作系统</w:t>
            </w:r>
          </w:p>
        </w:tc>
        <w:tc>
          <w:tcPr>
            <w:tcW w:w="3087" w:type="dxa"/>
            <w:tcBorders>
              <w:left w:val="single" w:sz="4" w:space="0" w:color="000000"/>
              <w:bottom w:val="single" w:sz="4" w:space="0" w:color="000000"/>
              <w:tl2br w:val="nil"/>
              <w:tr2bl w:val="nil"/>
            </w:tcBorders>
            <w:vAlign w:val="center"/>
          </w:tcPr>
          <w:p w14:paraId="2786DCDD" w14:textId="77777777" w:rsidR="001D6859" w:rsidRDefault="00000000">
            <w:pPr>
              <w:pStyle w:val="07-1"/>
            </w:pPr>
            <w:r>
              <w:t>(WSL)Ubuntu 22.04.3 LTS</w:t>
            </w:r>
          </w:p>
        </w:tc>
      </w:tr>
      <w:tr w:rsidR="001D6859" w14:paraId="77C18FA3" w14:textId="77777777">
        <w:trPr>
          <w:jc w:val="center"/>
        </w:trPr>
        <w:tc>
          <w:tcPr>
            <w:tcW w:w="1790" w:type="dxa"/>
            <w:vMerge/>
            <w:tcBorders>
              <w:bottom w:val="single" w:sz="4" w:space="0" w:color="000000"/>
              <w:right w:val="single" w:sz="4" w:space="0" w:color="000000" w:themeColor="text1"/>
            </w:tcBorders>
            <w:vAlign w:val="center"/>
          </w:tcPr>
          <w:p w14:paraId="056E7027" w14:textId="77777777" w:rsidR="001D6859" w:rsidRDefault="001D6859">
            <w:pPr>
              <w:pStyle w:val="07-1"/>
            </w:pPr>
          </w:p>
        </w:tc>
        <w:tc>
          <w:tcPr>
            <w:tcW w:w="1947" w:type="dxa"/>
            <w:tcBorders>
              <w:top w:val="single" w:sz="4" w:space="0" w:color="000000"/>
              <w:left w:val="single" w:sz="4" w:space="0" w:color="000000" w:themeColor="text1"/>
              <w:bottom w:val="single" w:sz="4" w:space="0" w:color="000000"/>
              <w:right w:val="single" w:sz="4" w:space="0" w:color="000000"/>
              <w:tl2br w:val="nil"/>
              <w:tr2bl w:val="nil"/>
            </w:tcBorders>
            <w:vAlign w:val="center"/>
          </w:tcPr>
          <w:p w14:paraId="78D14322" w14:textId="77777777" w:rsidR="001D6859" w:rsidRDefault="00000000">
            <w:pPr>
              <w:pStyle w:val="07-1"/>
            </w:pPr>
            <w:r>
              <w:t>gcc/g++</w:t>
            </w:r>
            <w:r>
              <w:t>版本</w:t>
            </w:r>
          </w:p>
        </w:tc>
        <w:tc>
          <w:tcPr>
            <w:tcW w:w="3087" w:type="dxa"/>
            <w:tcBorders>
              <w:top w:val="single" w:sz="4" w:space="0" w:color="000000"/>
              <w:left w:val="single" w:sz="4" w:space="0" w:color="000000"/>
              <w:bottom w:val="single" w:sz="4" w:space="0" w:color="000000"/>
              <w:tl2br w:val="nil"/>
              <w:tr2bl w:val="nil"/>
            </w:tcBorders>
            <w:vAlign w:val="center"/>
          </w:tcPr>
          <w:p w14:paraId="0F096DAF" w14:textId="77777777" w:rsidR="001D6859" w:rsidRDefault="00000000">
            <w:pPr>
              <w:pStyle w:val="07-1"/>
            </w:pPr>
            <w:r>
              <w:t>11.4.0</w:t>
            </w:r>
          </w:p>
        </w:tc>
      </w:tr>
      <w:tr w:rsidR="001D6859" w14:paraId="6F5A7D52" w14:textId="77777777">
        <w:trPr>
          <w:jc w:val="center"/>
        </w:trPr>
        <w:tc>
          <w:tcPr>
            <w:tcW w:w="1790" w:type="dxa"/>
            <w:vMerge w:val="restart"/>
            <w:tcBorders>
              <w:top w:val="single" w:sz="4" w:space="0" w:color="000000"/>
              <w:right w:val="single" w:sz="4" w:space="0" w:color="000000" w:themeColor="text1"/>
            </w:tcBorders>
            <w:vAlign w:val="center"/>
          </w:tcPr>
          <w:p w14:paraId="57B061D7" w14:textId="77777777" w:rsidR="001D6859" w:rsidRDefault="00000000">
            <w:pPr>
              <w:pStyle w:val="07-1"/>
            </w:pPr>
            <w:r>
              <w:t>硬件环境</w:t>
            </w:r>
          </w:p>
        </w:tc>
        <w:tc>
          <w:tcPr>
            <w:tcW w:w="1947" w:type="dxa"/>
            <w:tcBorders>
              <w:top w:val="single" w:sz="4" w:space="0" w:color="000000"/>
              <w:left w:val="single" w:sz="4" w:space="0" w:color="000000" w:themeColor="text1"/>
              <w:bottom w:val="single" w:sz="4" w:space="0" w:color="000000"/>
              <w:right w:val="single" w:sz="4" w:space="0" w:color="000000"/>
              <w:tl2br w:val="nil"/>
              <w:tr2bl w:val="nil"/>
            </w:tcBorders>
            <w:vAlign w:val="center"/>
          </w:tcPr>
          <w:p w14:paraId="24A6583D" w14:textId="77777777" w:rsidR="001D6859" w:rsidRDefault="00000000">
            <w:pPr>
              <w:pStyle w:val="07-1"/>
            </w:pPr>
            <w:r>
              <w:t>CPU</w:t>
            </w:r>
            <w:r>
              <w:t>核心数</w:t>
            </w:r>
          </w:p>
        </w:tc>
        <w:tc>
          <w:tcPr>
            <w:tcW w:w="3087" w:type="dxa"/>
            <w:tcBorders>
              <w:top w:val="single" w:sz="4" w:space="0" w:color="000000"/>
              <w:left w:val="single" w:sz="4" w:space="0" w:color="000000"/>
              <w:bottom w:val="single" w:sz="4" w:space="0" w:color="000000"/>
              <w:tl2br w:val="nil"/>
              <w:tr2bl w:val="nil"/>
            </w:tcBorders>
            <w:vAlign w:val="center"/>
          </w:tcPr>
          <w:p w14:paraId="1C93DB8D" w14:textId="77777777" w:rsidR="001D6859" w:rsidRDefault="00000000">
            <w:pPr>
              <w:pStyle w:val="07-1"/>
            </w:pPr>
            <w:r>
              <w:t>24</w:t>
            </w:r>
          </w:p>
        </w:tc>
      </w:tr>
      <w:tr w:rsidR="001D6859" w14:paraId="59FF50E7" w14:textId="77777777">
        <w:trPr>
          <w:jc w:val="center"/>
        </w:trPr>
        <w:tc>
          <w:tcPr>
            <w:tcW w:w="1790" w:type="dxa"/>
            <w:vMerge/>
            <w:tcBorders>
              <w:right w:val="single" w:sz="4" w:space="0" w:color="000000" w:themeColor="text1"/>
              <w:tl2br w:val="nil"/>
              <w:tr2bl w:val="nil"/>
            </w:tcBorders>
            <w:vAlign w:val="center"/>
          </w:tcPr>
          <w:p w14:paraId="7D86AF77" w14:textId="77777777" w:rsidR="001D6859" w:rsidRDefault="001D6859">
            <w:pPr>
              <w:pStyle w:val="07-1"/>
            </w:pPr>
          </w:p>
        </w:tc>
        <w:tc>
          <w:tcPr>
            <w:tcW w:w="1947" w:type="dxa"/>
            <w:tcBorders>
              <w:top w:val="single" w:sz="4" w:space="0" w:color="000000"/>
              <w:left w:val="single" w:sz="4" w:space="0" w:color="000000" w:themeColor="text1"/>
              <w:bottom w:val="single" w:sz="4" w:space="0" w:color="000000"/>
              <w:right w:val="single" w:sz="4" w:space="0" w:color="000000"/>
              <w:tl2br w:val="nil"/>
              <w:tr2bl w:val="nil"/>
            </w:tcBorders>
            <w:vAlign w:val="center"/>
          </w:tcPr>
          <w:p w14:paraId="33067206" w14:textId="77777777" w:rsidR="001D6859" w:rsidRDefault="00000000">
            <w:pPr>
              <w:pStyle w:val="07-1"/>
            </w:pPr>
            <w:r>
              <w:t>CPU</w:t>
            </w:r>
            <w:r>
              <w:t>频率</w:t>
            </w:r>
          </w:p>
        </w:tc>
        <w:tc>
          <w:tcPr>
            <w:tcW w:w="3087" w:type="dxa"/>
            <w:tcBorders>
              <w:top w:val="single" w:sz="4" w:space="0" w:color="000000"/>
              <w:left w:val="single" w:sz="4" w:space="0" w:color="000000"/>
              <w:bottom w:val="single" w:sz="4" w:space="0" w:color="000000"/>
              <w:tl2br w:val="nil"/>
              <w:tr2bl w:val="nil"/>
            </w:tcBorders>
            <w:vAlign w:val="center"/>
          </w:tcPr>
          <w:p w14:paraId="19512B85" w14:textId="77777777" w:rsidR="001D6859" w:rsidRDefault="00000000">
            <w:pPr>
              <w:pStyle w:val="07-1"/>
            </w:pPr>
            <w:r>
              <w:t>2.10 GHz</w:t>
            </w:r>
          </w:p>
        </w:tc>
      </w:tr>
      <w:tr w:rsidR="001D6859" w14:paraId="64BEC1C3" w14:textId="77777777">
        <w:trPr>
          <w:jc w:val="center"/>
        </w:trPr>
        <w:tc>
          <w:tcPr>
            <w:tcW w:w="1790" w:type="dxa"/>
            <w:vMerge/>
            <w:tcBorders>
              <w:right w:val="single" w:sz="4" w:space="0" w:color="000000" w:themeColor="text1"/>
              <w:tl2br w:val="nil"/>
              <w:tr2bl w:val="nil"/>
            </w:tcBorders>
            <w:vAlign w:val="center"/>
          </w:tcPr>
          <w:p w14:paraId="32CF819D" w14:textId="77777777" w:rsidR="001D6859" w:rsidRDefault="001D6859">
            <w:pPr>
              <w:pStyle w:val="07-1"/>
            </w:pPr>
          </w:p>
        </w:tc>
        <w:tc>
          <w:tcPr>
            <w:tcW w:w="1947" w:type="dxa"/>
            <w:tcBorders>
              <w:top w:val="single" w:sz="4" w:space="0" w:color="000000"/>
              <w:left w:val="single" w:sz="4" w:space="0" w:color="000000" w:themeColor="text1"/>
              <w:bottom w:val="single" w:sz="4" w:space="0" w:color="000000"/>
              <w:right w:val="single" w:sz="4" w:space="0" w:color="000000"/>
              <w:tl2br w:val="nil"/>
              <w:tr2bl w:val="nil"/>
            </w:tcBorders>
            <w:vAlign w:val="center"/>
          </w:tcPr>
          <w:p w14:paraId="5DAC39C0" w14:textId="77777777" w:rsidR="001D6859" w:rsidRDefault="00000000">
            <w:pPr>
              <w:pStyle w:val="07-1"/>
            </w:pPr>
            <w:r>
              <w:t>内存</w:t>
            </w:r>
          </w:p>
        </w:tc>
        <w:tc>
          <w:tcPr>
            <w:tcW w:w="3087" w:type="dxa"/>
            <w:tcBorders>
              <w:top w:val="single" w:sz="4" w:space="0" w:color="000000"/>
              <w:left w:val="single" w:sz="4" w:space="0" w:color="000000"/>
              <w:bottom w:val="single" w:sz="4" w:space="0" w:color="000000"/>
              <w:tl2br w:val="nil"/>
              <w:tr2bl w:val="nil"/>
            </w:tcBorders>
            <w:vAlign w:val="center"/>
          </w:tcPr>
          <w:p w14:paraId="33307329" w14:textId="77777777" w:rsidR="001D6859" w:rsidRDefault="00000000">
            <w:pPr>
              <w:pStyle w:val="07-1"/>
            </w:pPr>
            <w:r>
              <w:t>16.0 GB</w:t>
            </w:r>
          </w:p>
        </w:tc>
      </w:tr>
      <w:tr w:rsidR="001D6859" w14:paraId="77D5CA9F" w14:textId="77777777">
        <w:trPr>
          <w:jc w:val="center"/>
        </w:trPr>
        <w:tc>
          <w:tcPr>
            <w:tcW w:w="1790" w:type="dxa"/>
            <w:vMerge/>
            <w:tcBorders>
              <w:right w:val="single" w:sz="4" w:space="0" w:color="000000" w:themeColor="text1"/>
              <w:tl2br w:val="nil"/>
              <w:tr2bl w:val="nil"/>
            </w:tcBorders>
            <w:vAlign w:val="center"/>
          </w:tcPr>
          <w:p w14:paraId="051C35D4" w14:textId="77777777" w:rsidR="001D6859" w:rsidRDefault="001D6859">
            <w:pPr>
              <w:pStyle w:val="07-1"/>
            </w:pPr>
          </w:p>
        </w:tc>
        <w:tc>
          <w:tcPr>
            <w:tcW w:w="1947" w:type="dxa"/>
            <w:tcBorders>
              <w:top w:val="single" w:sz="4" w:space="0" w:color="000000"/>
              <w:left w:val="single" w:sz="4" w:space="0" w:color="000000" w:themeColor="text1"/>
              <w:right w:val="single" w:sz="4" w:space="0" w:color="000000"/>
              <w:tl2br w:val="nil"/>
              <w:tr2bl w:val="nil"/>
            </w:tcBorders>
            <w:vAlign w:val="center"/>
          </w:tcPr>
          <w:p w14:paraId="2649AD48" w14:textId="77777777" w:rsidR="001D6859" w:rsidRDefault="00000000">
            <w:pPr>
              <w:pStyle w:val="07-1"/>
            </w:pPr>
            <w:r>
              <w:t>存储</w:t>
            </w:r>
          </w:p>
        </w:tc>
        <w:tc>
          <w:tcPr>
            <w:tcW w:w="3087" w:type="dxa"/>
            <w:tcBorders>
              <w:top w:val="single" w:sz="4" w:space="0" w:color="000000"/>
              <w:left w:val="single" w:sz="4" w:space="0" w:color="000000"/>
              <w:tl2br w:val="nil"/>
              <w:tr2bl w:val="nil"/>
            </w:tcBorders>
            <w:vAlign w:val="center"/>
          </w:tcPr>
          <w:p w14:paraId="73895D86" w14:textId="77777777" w:rsidR="001D6859" w:rsidRDefault="00000000">
            <w:pPr>
              <w:pStyle w:val="07-1"/>
            </w:pPr>
            <w:r>
              <w:t>1 T</w:t>
            </w:r>
          </w:p>
        </w:tc>
      </w:tr>
    </w:tbl>
    <w:p w14:paraId="5FCB3A29" w14:textId="77777777" w:rsidR="001D6859" w:rsidRDefault="001D6859">
      <w:pPr>
        <w:pStyle w:val="01-"/>
        <w:ind w:firstLineChars="0" w:firstLine="0"/>
      </w:pPr>
    </w:p>
    <w:p w14:paraId="12830F3D" w14:textId="77777777" w:rsidR="001D6859" w:rsidRDefault="00000000">
      <w:pPr>
        <w:pStyle w:val="03-"/>
        <w:spacing w:before="156"/>
      </w:pPr>
      <w:bookmarkStart w:id="58" w:name="_Toc13544"/>
      <w:bookmarkStart w:id="59" w:name="_Toc31101"/>
      <w:r>
        <w:t>4.</w:t>
      </w:r>
      <w:r>
        <w:rPr>
          <w:rFonts w:hint="eastAsia"/>
        </w:rPr>
        <w:t>2</w:t>
      </w:r>
      <w:r>
        <w:t xml:space="preserve"> </w:t>
      </w:r>
      <w:r>
        <w:rPr>
          <w:rFonts w:hint="eastAsia"/>
        </w:rPr>
        <w:t>有效性分析</w:t>
      </w:r>
      <w:bookmarkEnd w:id="58"/>
    </w:p>
    <w:p w14:paraId="48EC508E" w14:textId="77777777" w:rsidR="001D6859" w:rsidRDefault="00000000">
      <w:pPr>
        <w:pStyle w:val="01-"/>
        <w:ind w:firstLine="480"/>
      </w:pPr>
      <w:r>
        <w:t>AFLNetSpy</w:t>
      </w:r>
      <w:r>
        <w:t>系统的</w:t>
      </w:r>
      <w:r>
        <w:rPr>
          <w:rFonts w:hint="eastAsia"/>
        </w:rPr>
        <w:t>有效</w:t>
      </w:r>
      <w:r>
        <w:t>性</w:t>
      </w:r>
      <w:r>
        <w:rPr>
          <w:rFonts w:hint="eastAsia"/>
        </w:rPr>
        <w:t>验证</w:t>
      </w:r>
      <w:r>
        <w:t>，包括</w:t>
      </w:r>
      <w:r>
        <w:rPr>
          <w:rFonts w:hint="eastAsia"/>
        </w:rPr>
        <w:t>四</w:t>
      </w:r>
      <w:r>
        <w:t>个方面：</w:t>
      </w:r>
      <w:r>
        <w:rPr>
          <w:rFonts w:cs="宋体" w:hint="eastAsia"/>
        </w:rPr>
        <w:t>①</w:t>
      </w:r>
      <w:r>
        <w:t>无</w:t>
      </w:r>
      <w:r>
        <w:t>CRASH</w:t>
      </w:r>
      <w:r>
        <w:t>情况下正常运行；</w:t>
      </w:r>
      <w:r>
        <w:rPr>
          <w:rFonts w:cs="宋体" w:hint="eastAsia"/>
        </w:rPr>
        <w:t>②目标进程崩溃时能</w:t>
      </w:r>
      <w:r>
        <w:t>监测</w:t>
      </w:r>
      <w:r>
        <w:rPr>
          <w:rFonts w:hint="eastAsia"/>
        </w:rPr>
        <w:t>到</w:t>
      </w:r>
      <w:r>
        <w:t>CRASH</w:t>
      </w:r>
      <w:r>
        <w:t>；</w:t>
      </w:r>
      <w:r>
        <w:rPr>
          <w:rFonts w:cs="宋体" w:hint="eastAsia"/>
        </w:rPr>
        <w:t>③</w:t>
      </w:r>
      <w:r>
        <w:t>目标进程崩溃后能够自动重启</w:t>
      </w:r>
      <w:r>
        <w:rPr>
          <w:rFonts w:hint="eastAsia"/>
        </w:rPr>
        <w:t>；④能够发现新的有效的</w:t>
      </w:r>
      <w:r>
        <w:rPr>
          <w:rFonts w:hint="eastAsia"/>
        </w:rPr>
        <w:t>CRASH</w:t>
      </w:r>
      <w:r>
        <w:rPr>
          <w:rFonts w:hint="eastAsia"/>
        </w:rPr>
        <w:t>。</w:t>
      </w:r>
      <w:r>
        <w:t>下面</w:t>
      </w:r>
      <w:r>
        <w:rPr>
          <w:rFonts w:hint="eastAsia"/>
        </w:rPr>
        <w:t>逐项</w:t>
      </w:r>
      <w:r>
        <w:t>进行验证</w:t>
      </w:r>
      <w:r>
        <w:rPr>
          <w:rFonts w:hint="eastAsia"/>
        </w:rPr>
        <w:t>：</w:t>
      </w:r>
    </w:p>
    <w:p w14:paraId="2CDB36AC" w14:textId="77777777" w:rsidR="001D6859" w:rsidRDefault="00000000">
      <w:pPr>
        <w:pStyle w:val="01-"/>
        <w:numPr>
          <w:ilvl w:val="0"/>
          <w:numId w:val="15"/>
        </w:numPr>
        <w:ind w:firstLine="480"/>
      </w:pPr>
      <w:r>
        <w:t>无</w:t>
      </w:r>
      <w:r>
        <w:t>CRASH</w:t>
      </w:r>
      <w:r>
        <w:t>情况下正常运行。当初始测试用例为如图</w:t>
      </w:r>
      <w:r>
        <w:t>4-1</w:t>
      </w:r>
      <w:r>
        <w:t>所示的普通测试请求时，目标进程中处理该请求的代码如图</w:t>
      </w:r>
      <w:r>
        <w:t>4-2</w:t>
      </w:r>
      <w:r>
        <w:t>所示，不会出现</w:t>
      </w:r>
      <w:r>
        <w:t>CRASH</w:t>
      </w:r>
      <w:r>
        <w:t>。运行如图</w:t>
      </w:r>
      <w:r>
        <w:t>4-3</w:t>
      </w:r>
      <w:r>
        <w:t>所示的脚本启动模糊测试，得到如图</w:t>
      </w:r>
      <w:r>
        <w:t>4-4</w:t>
      </w:r>
      <w:r>
        <w:t>所示的运行截图和如图</w:t>
      </w:r>
      <w:r>
        <w:t>4-5</w:t>
      </w:r>
      <w:r>
        <w:t>所示的输出目录。可以看到模糊测试能够成功启动并正常运行，输出目录中的内容也一切正常。</w:t>
      </w:r>
    </w:p>
    <w:p w14:paraId="70CD2B37" w14:textId="77777777" w:rsidR="001D6859" w:rsidRDefault="001D6859">
      <w:pPr>
        <w:pStyle w:val="01-"/>
        <w:numPr>
          <w:ilvl w:val="255"/>
          <w:numId w:val="0"/>
        </w:numPr>
      </w:pPr>
    </w:p>
    <w:p w14:paraId="09FFC8CE" w14:textId="77777777" w:rsidR="001D6859" w:rsidRDefault="00000000">
      <w:pPr>
        <w:pStyle w:val="01-"/>
        <w:numPr>
          <w:ilvl w:val="255"/>
          <w:numId w:val="0"/>
        </w:numPr>
        <w:spacing w:line="240" w:lineRule="auto"/>
        <w:jc w:val="center"/>
      </w:pPr>
      <w:r>
        <w:rPr>
          <w:noProof/>
        </w:rPr>
        <w:drawing>
          <wp:inline distT="0" distB="0" distL="114300" distR="114300" wp14:anchorId="2B50594C" wp14:editId="447E7D65">
            <wp:extent cx="2327275" cy="483235"/>
            <wp:effectExtent l="0" t="0" r="15875" b="12065"/>
            <wp:docPr id="20"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6"/>
                    <pic:cNvPicPr>
                      <a:picLocks noChangeAspect="1"/>
                    </pic:cNvPicPr>
                  </pic:nvPicPr>
                  <pic:blipFill>
                    <a:blip r:embed="rId49"/>
                    <a:stretch>
                      <a:fillRect/>
                    </a:stretch>
                  </pic:blipFill>
                  <pic:spPr>
                    <a:xfrm>
                      <a:off x="0" y="0"/>
                      <a:ext cx="2327275" cy="483235"/>
                    </a:xfrm>
                    <a:prstGeom prst="rect">
                      <a:avLst/>
                    </a:prstGeom>
                    <a:noFill/>
                    <a:ln>
                      <a:noFill/>
                    </a:ln>
                  </pic:spPr>
                </pic:pic>
              </a:graphicData>
            </a:graphic>
          </wp:inline>
        </w:drawing>
      </w:r>
      <w:r>
        <w:t xml:space="preserve">  </w:t>
      </w:r>
      <w:r>
        <w:rPr>
          <w:noProof/>
        </w:rPr>
        <w:drawing>
          <wp:inline distT="0" distB="0" distL="114300" distR="114300" wp14:anchorId="439D5BCA" wp14:editId="06D734E5">
            <wp:extent cx="2787650" cy="537845"/>
            <wp:effectExtent l="0" t="0" r="12700" b="14605"/>
            <wp:docPr id="31"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7"/>
                    <pic:cNvPicPr>
                      <a:picLocks noChangeAspect="1"/>
                    </pic:cNvPicPr>
                  </pic:nvPicPr>
                  <pic:blipFill>
                    <a:blip r:embed="rId50"/>
                    <a:stretch>
                      <a:fillRect/>
                    </a:stretch>
                  </pic:blipFill>
                  <pic:spPr>
                    <a:xfrm>
                      <a:off x="0" y="0"/>
                      <a:ext cx="2787650" cy="537845"/>
                    </a:xfrm>
                    <a:prstGeom prst="rect">
                      <a:avLst/>
                    </a:prstGeom>
                    <a:noFill/>
                    <a:ln>
                      <a:noFill/>
                    </a:ln>
                  </pic:spPr>
                </pic:pic>
              </a:graphicData>
            </a:graphic>
          </wp:inline>
        </w:drawing>
      </w:r>
    </w:p>
    <w:p w14:paraId="34C74900" w14:textId="77777777" w:rsidR="001D6859" w:rsidRDefault="00000000">
      <w:pPr>
        <w:pStyle w:val="07-"/>
        <w:spacing w:before="156"/>
        <w:ind w:firstLineChars="400" w:firstLine="840"/>
        <w:jc w:val="both"/>
      </w:pPr>
      <w:r>
        <w:t>图</w:t>
      </w:r>
      <w:r>
        <w:t xml:space="preserve">4-1 </w:t>
      </w:r>
      <w:r>
        <w:t>普通测试请求</w:t>
      </w:r>
      <w:r>
        <w:t xml:space="preserve">                      </w:t>
      </w:r>
      <w:r>
        <w:t>图</w:t>
      </w:r>
      <w:r>
        <w:t xml:space="preserve">4-2 </w:t>
      </w:r>
      <w:r>
        <w:t>普通测试请求处理代码</w:t>
      </w:r>
    </w:p>
    <w:p w14:paraId="5C484763" w14:textId="77777777" w:rsidR="001D6859" w:rsidRDefault="001D6859">
      <w:pPr>
        <w:pStyle w:val="07-"/>
        <w:jc w:val="both"/>
      </w:pPr>
    </w:p>
    <w:p w14:paraId="5BE77841" w14:textId="77777777" w:rsidR="001D6859" w:rsidRDefault="00000000">
      <w:pPr>
        <w:pStyle w:val="07-"/>
        <w:spacing w:line="240" w:lineRule="auto"/>
        <w:jc w:val="both"/>
      </w:pPr>
      <w:r>
        <w:rPr>
          <w:noProof/>
        </w:rPr>
        <w:drawing>
          <wp:inline distT="0" distB="0" distL="114300" distR="114300" wp14:anchorId="0914E6DF" wp14:editId="01E9BCE7">
            <wp:extent cx="5538470" cy="2284730"/>
            <wp:effectExtent l="0" t="0" r="5080" b="1270"/>
            <wp:docPr id="22"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8"/>
                    <pic:cNvPicPr>
                      <a:picLocks noChangeAspect="1"/>
                    </pic:cNvPicPr>
                  </pic:nvPicPr>
                  <pic:blipFill>
                    <a:blip r:embed="rId51"/>
                    <a:stretch>
                      <a:fillRect/>
                    </a:stretch>
                  </pic:blipFill>
                  <pic:spPr>
                    <a:xfrm>
                      <a:off x="0" y="0"/>
                      <a:ext cx="5538470" cy="2284730"/>
                    </a:xfrm>
                    <a:prstGeom prst="rect">
                      <a:avLst/>
                    </a:prstGeom>
                    <a:noFill/>
                    <a:ln>
                      <a:noFill/>
                    </a:ln>
                  </pic:spPr>
                </pic:pic>
              </a:graphicData>
            </a:graphic>
          </wp:inline>
        </w:drawing>
      </w:r>
    </w:p>
    <w:p w14:paraId="59FD46E7" w14:textId="77777777" w:rsidR="001D6859" w:rsidRDefault="00000000">
      <w:pPr>
        <w:pStyle w:val="07-"/>
        <w:spacing w:before="156"/>
      </w:pPr>
      <w:r>
        <w:t>图</w:t>
      </w:r>
      <w:r>
        <w:t xml:space="preserve">4-3 </w:t>
      </w:r>
      <w:r>
        <w:t>模糊测试启动脚本</w:t>
      </w:r>
    </w:p>
    <w:p w14:paraId="6495FE55" w14:textId="77777777" w:rsidR="001D6859" w:rsidRDefault="00000000">
      <w:pPr>
        <w:pStyle w:val="07-"/>
        <w:spacing w:before="156"/>
      </w:pPr>
      <w:r>
        <w:rPr>
          <w:noProof/>
        </w:rPr>
        <w:lastRenderedPageBreak/>
        <w:drawing>
          <wp:inline distT="0" distB="0" distL="114300" distR="114300" wp14:anchorId="7F008CC2" wp14:editId="5324DA13">
            <wp:extent cx="3514090" cy="2520315"/>
            <wp:effectExtent l="0" t="0" r="10160" b="13335"/>
            <wp:docPr id="25"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31"/>
                    <pic:cNvPicPr>
                      <a:picLocks noChangeAspect="1"/>
                    </pic:cNvPicPr>
                  </pic:nvPicPr>
                  <pic:blipFill>
                    <a:blip r:embed="rId52"/>
                    <a:stretch>
                      <a:fillRect/>
                    </a:stretch>
                  </pic:blipFill>
                  <pic:spPr>
                    <a:xfrm>
                      <a:off x="0" y="0"/>
                      <a:ext cx="3514090" cy="2520315"/>
                    </a:xfrm>
                    <a:prstGeom prst="rect">
                      <a:avLst/>
                    </a:prstGeom>
                    <a:noFill/>
                    <a:ln>
                      <a:noFill/>
                    </a:ln>
                  </pic:spPr>
                </pic:pic>
              </a:graphicData>
            </a:graphic>
          </wp:inline>
        </w:drawing>
      </w:r>
      <w:r>
        <w:t xml:space="preserve">    </w:t>
      </w:r>
      <w:r>
        <w:rPr>
          <w:noProof/>
        </w:rPr>
        <w:drawing>
          <wp:inline distT="0" distB="0" distL="114300" distR="114300" wp14:anchorId="47CEF586" wp14:editId="69AE01B9">
            <wp:extent cx="1391285" cy="2517140"/>
            <wp:effectExtent l="0" t="0" r="18415" b="16510"/>
            <wp:docPr id="28"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34"/>
                    <pic:cNvPicPr>
                      <a:picLocks noChangeAspect="1"/>
                    </pic:cNvPicPr>
                  </pic:nvPicPr>
                  <pic:blipFill>
                    <a:blip r:embed="rId53"/>
                    <a:srcRect t="2989"/>
                    <a:stretch>
                      <a:fillRect/>
                    </a:stretch>
                  </pic:blipFill>
                  <pic:spPr>
                    <a:xfrm>
                      <a:off x="0" y="0"/>
                      <a:ext cx="1391285" cy="2517140"/>
                    </a:xfrm>
                    <a:prstGeom prst="rect">
                      <a:avLst/>
                    </a:prstGeom>
                    <a:noFill/>
                    <a:ln>
                      <a:noFill/>
                    </a:ln>
                  </pic:spPr>
                </pic:pic>
              </a:graphicData>
            </a:graphic>
          </wp:inline>
        </w:drawing>
      </w:r>
    </w:p>
    <w:p w14:paraId="694AEABA" w14:textId="77777777" w:rsidR="001D6859" w:rsidRDefault="00000000">
      <w:pPr>
        <w:pStyle w:val="07-"/>
      </w:pPr>
      <w:r>
        <w:rPr>
          <w:rFonts w:hint="eastAsia"/>
        </w:rPr>
        <w:t xml:space="preserve">                </w:t>
      </w:r>
      <w:r>
        <w:t>图</w:t>
      </w:r>
      <w:r>
        <w:t xml:space="preserve">4-4 </w:t>
      </w:r>
      <w:r>
        <w:t>正常情况运行截图</w:t>
      </w:r>
      <w:r>
        <w:t xml:space="preserve">                  </w:t>
      </w:r>
      <w:r>
        <w:t>图</w:t>
      </w:r>
      <w:r>
        <w:t xml:space="preserve">4-5 </w:t>
      </w:r>
      <w:r>
        <w:t>输出目录展示</w:t>
      </w:r>
    </w:p>
    <w:p w14:paraId="7A1BD854" w14:textId="77777777" w:rsidR="001D6859" w:rsidRDefault="001D6859">
      <w:pPr>
        <w:pStyle w:val="01-"/>
        <w:ind w:firstLineChars="0" w:firstLine="0"/>
      </w:pPr>
    </w:p>
    <w:p w14:paraId="19470AE6" w14:textId="77777777" w:rsidR="001D6859" w:rsidRDefault="00000000">
      <w:pPr>
        <w:pStyle w:val="01-"/>
        <w:numPr>
          <w:ilvl w:val="0"/>
          <w:numId w:val="15"/>
        </w:numPr>
        <w:ind w:firstLine="480"/>
      </w:pPr>
      <w:r>
        <w:rPr>
          <w:rFonts w:hint="eastAsia"/>
        </w:rPr>
        <w:t>目标进程崩溃时</w:t>
      </w:r>
      <w:r>
        <w:t>成功监测</w:t>
      </w:r>
      <w:r>
        <w:t>CRASH</w:t>
      </w:r>
      <w:r>
        <w:t>。将初始测试用例设为如图</w:t>
      </w:r>
      <w:r>
        <w:t>4-6</w:t>
      </w:r>
      <w:r>
        <w:t>所示的测试请求，它会触发目标测试进程如图</w:t>
      </w:r>
      <w:r>
        <w:t>4-7</w:t>
      </w:r>
      <w:r>
        <w:t>所示的空指针访问，从而导致目标进程崩溃。再次使用图</w:t>
      </w:r>
      <w:r>
        <w:t>4-3</w:t>
      </w:r>
      <w:r>
        <w:t>所示的脚本启动模糊测试，得到如图</w:t>
      </w:r>
      <w:r>
        <w:t>4-8</w:t>
      </w:r>
      <w:r>
        <w:t>所示的错误信息。根据错误信息可以看到系统成功监测到了此次</w:t>
      </w:r>
      <w:r>
        <w:t>CRASH</w:t>
      </w:r>
      <w:r>
        <w:t>。</w:t>
      </w:r>
    </w:p>
    <w:p w14:paraId="5579E11C" w14:textId="77777777" w:rsidR="001D6859" w:rsidRDefault="001D6859">
      <w:pPr>
        <w:pStyle w:val="01-"/>
        <w:ind w:firstLineChars="0" w:firstLine="0"/>
      </w:pPr>
    </w:p>
    <w:p w14:paraId="3FBDDAEB" w14:textId="77777777" w:rsidR="001D6859" w:rsidRDefault="00000000">
      <w:pPr>
        <w:pStyle w:val="07-"/>
        <w:spacing w:before="156" w:line="240" w:lineRule="auto"/>
      </w:pPr>
      <w:r>
        <w:rPr>
          <w:noProof/>
        </w:rPr>
        <w:drawing>
          <wp:inline distT="0" distB="0" distL="114300" distR="114300" wp14:anchorId="53851390" wp14:editId="334C50BB">
            <wp:extent cx="2397760" cy="537845"/>
            <wp:effectExtent l="0" t="0" r="2540" b="14605"/>
            <wp:docPr id="32"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8"/>
                    <pic:cNvPicPr>
                      <a:picLocks noChangeAspect="1"/>
                    </pic:cNvPicPr>
                  </pic:nvPicPr>
                  <pic:blipFill>
                    <a:blip r:embed="rId54"/>
                    <a:stretch>
                      <a:fillRect/>
                    </a:stretch>
                  </pic:blipFill>
                  <pic:spPr>
                    <a:xfrm>
                      <a:off x="0" y="0"/>
                      <a:ext cx="2397760" cy="537845"/>
                    </a:xfrm>
                    <a:prstGeom prst="rect">
                      <a:avLst/>
                    </a:prstGeom>
                    <a:noFill/>
                    <a:ln>
                      <a:noFill/>
                    </a:ln>
                  </pic:spPr>
                </pic:pic>
              </a:graphicData>
            </a:graphic>
          </wp:inline>
        </w:drawing>
      </w:r>
      <w:r>
        <w:t xml:space="preserve"> </w:t>
      </w:r>
      <w:r>
        <w:rPr>
          <w:rFonts w:hint="eastAsia"/>
        </w:rPr>
        <w:t xml:space="preserve">  </w:t>
      </w:r>
      <w:r>
        <w:t xml:space="preserve"> </w:t>
      </w:r>
      <w:r>
        <w:rPr>
          <w:noProof/>
        </w:rPr>
        <w:drawing>
          <wp:inline distT="0" distB="0" distL="114300" distR="114300" wp14:anchorId="11C1F279" wp14:editId="587FCBF2">
            <wp:extent cx="2440940" cy="591185"/>
            <wp:effectExtent l="0" t="0" r="16510" b="18415"/>
            <wp:docPr id="30"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6"/>
                    <pic:cNvPicPr>
                      <a:picLocks noChangeAspect="1"/>
                    </pic:cNvPicPr>
                  </pic:nvPicPr>
                  <pic:blipFill>
                    <a:blip r:embed="rId55"/>
                    <a:stretch>
                      <a:fillRect/>
                    </a:stretch>
                  </pic:blipFill>
                  <pic:spPr>
                    <a:xfrm>
                      <a:off x="0" y="0"/>
                      <a:ext cx="2440940" cy="591185"/>
                    </a:xfrm>
                    <a:prstGeom prst="rect">
                      <a:avLst/>
                    </a:prstGeom>
                    <a:noFill/>
                    <a:ln>
                      <a:noFill/>
                    </a:ln>
                  </pic:spPr>
                </pic:pic>
              </a:graphicData>
            </a:graphic>
          </wp:inline>
        </w:drawing>
      </w:r>
    </w:p>
    <w:p w14:paraId="71844ADA" w14:textId="77777777" w:rsidR="001D6859" w:rsidRDefault="00000000">
      <w:pPr>
        <w:pStyle w:val="07-"/>
        <w:spacing w:before="156"/>
      </w:pPr>
      <w:r>
        <w:t>图</w:t>
      </w:r>
      <w:r>
        <w:t>4-6 CRASH</w:t>
      </w:r>
      <w:r>
        <w:t>测试请求</w:t>
      </w:r>
      <w:r>
        <w:t xml:space="preserve">                 </w:t>
      </w:r>
      <w:r>
        <w:rPr>
          <w:rFonts w:hint="eastAsia"/>
        </w:rPr>
        <w:t xml:space="preserve"> </w:t>
      </w:r>
      <w:r>
        <w:t>图</w:t>
      </w:r>
      <w:r>
        <w:t>4-7 CRASH</w:t>
      </w:r>
      <w:r>
        <w:t>测试请求处理代码</w:t>
      </w:r>
    </w:p>
    <w:p w14:paraId="7B387318" w14:textId="77777777" w:rsidR="001D6859" w:rsidRDefault="00000000">
      <w:pPr>
        <w:pStyle w:val="07-"/>
        <w:spacing w:before="156" w:line="240" w:lineRule="auto"/>
      </w:pPr>
      <w:r>
        <w:rPr>
          <w:noProof/>
        </w:rPr>
        <w:drawing>
          <wp:inline distT="0" distB="0" distL="114300" distR="114300" wp14:anchorId="39BFE166" wp14:editId="1136E1C5">
            <wp:extent cx="3254375" cy="2120900"/>
            <wp:effectExtent l="0" t="0" r="3175" b="12700"/>
            <wp:docPr id="33"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9"/>
                    <pic:cNvPicPr>
                      <a:picLocks noChangeAspect="1"/>
                    </pic:cNvPicPr>
                  </pic:nvPicPr>
                  <pic:blipFill>
                    <a:blip r:embed="rId56"/>
                    <a:stretch>
                      <a:fillRect/>
                    </a:stretch>
                  </pic:blipFill>
                  <pic:spPr>
                    <a:xfrm>
                      <a:off x="0" y="0"/>
                      <a:ext cx="3254375" cy="2120900"/>
                    </a:xfrm>
                    <a:prstGeom prst="rect">
                      <a:avLst/>
                    </a:prstGeom>
                    <a:noFill/>
                    <a:ln>
                      <a:noFill/>
                    </a:ln>
                  </pic:spPr>
                </pic:pic>
              </a:graphicData>
            </a:graphic>
          </wp:inline>
        </w:drawing>
      </w:r>
    </w:p>
    <w:p w14:paraId="3FA4611F" w14:textId="77777777" w:rsidR="001D6859" w:rsidRDefault="00000000">
      <w:pPr>
        <w:pStyle w:val="07-"/>
        <w:spacing w:before="156"/>
      </w:pPr>
      <w:r>
        <w:t>图</w:t>
      </w:r>
      <w:r>
        <w:t xml:space="preserve">4-8 </w:t>
      </w:r>
      <w:r>
        <w:t>初始测试用例触发</w:t>
      </w:r>
      <w:r>
        <w:t>CRASH</w:t>
      </w:r>
    </w:p>
    <w:p w14:paraId="202EB06A" w14:textId="77777777" w:rsidR="001D6859" w:rsidRDefault="00000000">
      <w:pPr>
        <w:pStyle w:val="01-"/>
        <w:numPr>
          <w:ilvl w:val="0"/>
          <w:numId w:val="15"/>
        </w:numPr>
        <w:ind w:firstLine="480"/>
      </w:pPr>
      <w:r>
        <w:lastRenderedPageBreak/>
        <w:t>目标进程崩溃后自动重启。为了方便进行此项验证，首先需要对源码进行一些小修改，以允许初始运行时出现</w:t>
      </w:r>
      <w:r>
        <w:t>CRASH</w:t>
      </w:r>
      <w:r>
        <w:t>用例。然后重复</w:t>
      </w:r>
      <w:r>
        <w:t>(2)</w:t>
      </w:r>
      <w:r>
        <w:t>中的操作，得到如图</w:t>
      </w:r>
      <w:r>
        <w:t>4-9</w:t>
      </w:r>
      <w:r>
        <w:t>所示的运行结果和如图</w:t>
      </w:r>
      <w:r>
        <w:t>4-10</w:t>
      </w:r>
      <w:r>
        <w:t>所示的可重放</w:t>
      </w:r>
      <w:r>
        <w:t>CTRASH</w:t>
      </w:r>
      <w:r>
        <w:t>的目录。根据运行结果可以可以看出当触发</w:t>
      </w:r>
      <w:r>
        <w:t>CRASH</w:t>
      </w:r>
      <w:r>
        <w:t>导致目标进程崩溃后，系统能够自动重启目标进程，继续进行模糊测试。</w:t>
      </w:r>
    </w:p>
    <w:p w14:paraId="3A32974B" w14:textId="77777777" w:rsidR="001D6859" w:rsidRDefault="001D6859">
      <w:pPr>
        <w:pStyle w:val="01-"/>
        <w:numPr>
          <w:ilvl w:val="255"/>
          <w:numId w:val="0"/>
        </w:numPr>
      </w:pPr>
    </w:p>
    <w:p w14:paraId="41E2E858" w14:textId="77777777" w:rsidR="001D6859" w:rsidRDefault="00000000">
      <w:pPr>
        <w:pStyle w:val="01-"/>
        <w:spacing w:line="240" w:lineRule="auto"/>
        <w:ind w:firstLineChars="0" w:firstLine="0"/>
      </w:pPr>
      <w:r>
        <w:rPr>
          <w:noProof/>
        </w:rPr>
        <w:drawing>
          <wp:inline distT="0" distB="0" distL="114300" distR="114300" wp14:anchorId="018002A2" wp14:editId="26F1BFF1">
            <wp:extent cx="3012440" cy="2152650"/>
            <wp:effectExtent l="0" t="0" r="16510" b="0"/>
            <wp:docPr id="34"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40"/>
                    <pic:cNvPicPr>
                      <a:picLocks noChangeAspect="1"/>
                    </pic:cNvPicPr>
                  </pic:nvPicPr>
                  <pic:blipFill>
                    <a:blip r:embed="rId57"/>
                    <a:stretch>
                      <a:fillRect/>
                    </a:stretch>
                  </pic:blipFill>
                  <pic:spPr>
                    <a:xfrm>
                      <a:off x="0" y="0"/>
                      <a:ext cx="3012440" cy="2152650"/>
                    </a:xfrm>
                    <a:prstGeom prst="rect">
                      <a:avLst/>
                    </a:prstGeom>
                    <a:noFill/>
                    <a:ln>
                      <a:noFill/>
                    </a:ln>
                  </pic:spPr>
                </pic:pic>
              </a:graphicData>
            </a:graphic>
          </wp:inline>
        </w:drawing>
      </w:r>
      <w:r>
        <w:t xml:space="preserve">   </w:t>
      </w:r>
      <w:r>
        <w:rPr>
          <w:noProof/>
        </w:rPr>
        <w:drawing>
          <wp:inline distT="0" distB="0" distL="114300" distR="114300" wp14:anchorId="235D5825" wp14:editId="4F0B4F61">
            <wp:extent cx="1881505" cy="2142490"/>
            <wp:effectExtent l="0" t="0" r="4445" b="10160"/>
            <wp:docPr id="36"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42"/>
                    <pic:cNvPicPr>
                      <a:picLocks noChangeAspect="1"/>
                    </pic:cNvPicPr>
                  </pic:nvPicPr>
                  <pic:blipFill>
                    <a:blip r:embed="rId58"/>
                    <a:stretch>
                      <a:fillRect/>
                    </a:stretch>
                  </pic:blipFill>
                  <pic:spPr>
                    <a:xfrm>
                      <a:off x="0" y="0"/>
                      <a:ext cx="1881505" cy="2142490"/>
                    </a:xfrm>
                    <a:prstGeom prst="rect">
                      <a:avLst/>
                    </a:prstGeom>
                    <a:noFill/>
                    <a:ln>
                      <a:noFill/>
                    </a:ln>
                  </pic:spPr>
                </pic:pic>
              </a:graphicData>
            </a:graphic>
          </wp:inline>
        </w:drawing>
      </w:r>
    </w:p>
    <w:p w14:paraId="38F8587A" w14:textId="77777777" w:rsidR="001D6859" w:rsidRDefault="00000000">
      <w:pPr>
        <w:pStyle w:val="07-"/>
      </w:pPr>
      <w:r>
        <w:t xml:space="preserve"> </w:t>
      </w:r>
      <w:r>
        <w:rPr>
          <w:rFonts w:hint="eastAsia"/>
        </w:rPr>
        <w:t xml:space="preserve">      </w:t>
      </w:r>
      <w:r>
        <w:t>图</w:t>
      </w:r>
      <w:r>
        <w:t xml:space="preserve">4-9 </w:t>
      </w:r>
      <w:r>
        <w:t>目标进程崩溃重启验证图</w:t>
      </w:r>
      <w:r>
        <w:t xml:space="preserve">             </w:t>
      </w:r>
      <w:r>
        <w:rPr>
          <w:rFonts w:hint="eastAsia"/>
        </w:rPr>
        <w:t xml:space="preserve">   </w:t>
      </w:r>
      <w:r>
        <w:t>图</w:t>
      </w:r>
      <w:r>
        <w:t xml:space="preserve">4-10 </w:t>
      </w:r>
      <w:r>
        <w:t>可重放</w:t>
      </w:r>
      <w:r>
        <w:t>CRASH</w:t>
      </w:r>
      <w:r>
        <w:t>目录</w:t>
      </w:r>
    </w:p>
    <w:p w14:paraId="2A67185D" w14:textId="77777777" w:rsidR="001D6859" w:rsidRDefault="001D6859">
      <w:pPr>
        <w:pStyle w:val="01-"/>
        <w:ind w:firstLineChars="0" w:firstLine="0"/>
      </w:pPr>
    </w:p>
    <w:p w14:paraId="501E6BAB" w14:textId="77777777" w:rsidR="001D6859" w:rsidRDefault="00000000">
      <w:pPr>
        <w:pStyle w:val="01-"/>
        <w:numPr>
          <w:ilvl w:val="0"/>
          <w:numId w:val="15"/>
        </w:numPr>
        <w:ind w:firstLine="480"/>
      </w:pPr>
      <w:r>
        <w:rPr>
          <w:rFonts w:hint="eastAsia"/>
        </w:rPr>
        <w:t>发现新的有效的</w:t>
      </w:r>
      <w:r>
        <w:rPr>
          <w:rFonts w:hint="eastAsia"/>
        </w:rPr>
        <w:t>CRASH</w:t>
      </w:r>
      <w:r>
        <w:rPr>
          <w:rFonts w:hint="eastAsia"/>
        </w:rPr>
        <w:t>。重复</w:t>
      </w:r>
      <w:r>
        <w:rPr>
          <w:rFonts w:hint="eastAsia"/>
        </w:rPr>
        <w:t>(1)</w:t>
      </w:r>
      <w:r>
        <w:rPr>
          <w:rFonts w:hint="eastAsia"/>
        </w:rPr>
        <w:t>中的步骤，使用不会触发</w:t>
      </w:r>
      <w:r>
        <w:rPr>
          <w:rFonts w:hint="eastAsia"/>
        </w:rPr>
        <w:t>CRASH</w:t>
      </w:r>
      <w:r>
        <w:rPr>
          <w:rFonts w:hint="eastAsia"/>
        </w:rPr>
        <w:t>的请求作为初始测试用例，启动</w:t>
      </w:r>
      <w:r>
        <w:rPr>
          <w:rFonts w:hint="eastAsia"/>
        </w:rPr>
        <w:t>AFLNetSpy</w:t>
      </w:r>
      <w:r>
        <w:rPr>
          <w:rFonts w:hint="eastAsia"/>
        </w:rPr>
        <w:t>执行模糊测试，运行一段时间后，得到如图</w:t>
      </w:r>
      <w:r>
        <w:rPr>
          <w:rFonts w:hint="eastAsia"/>
        </w:rPr>
        <w:t>4-11</w:t>
      </w:r>
      <w:r>
        <w:rPr>
          <w:rFonts w:hint="eastAsia"/>
        </w:rPr>
        <w:t>所示的结果，可以看到成功发现了</w:t>
      </w:r>
      <w:r>
        <w:rPr>
          <w:rFonts w:hint="eastAsia"/>
        </w:rPr>
        <w:t>CRASH</w:t>
      </w:r>
      <w:r>
        <w:rPr>
          <w:rFonts w:hint="eastAsia"/>
        </w:rPr>
        <w:t>。且利用</w:t>
      </w:r>
      <w:r>
        <w:rPr>
          <w:rFonts w:hint="eastAsia"/>
        </w:rPr>
        <w:t>aflnet-replay</w:t>
      </w:r>
      <w:r>
        <w:rPr>
          <w:rFonts w:hint="eastAsia"/>
        </w:rPr>
        <w:t>工具能够成功复现该</w:t>
      </w:r>
      <w:r>
        <w:rPr>
          <w:rFonts w:hint="eastAsia"/>
        </w:rPr>
        <w:t>CRASH</w:t>
      </w:r>
      <w:r>
        <w:rPr>
          <w:rFonts w:hint="eastAsia"/>
        </w:rPr>
        <w:t>，复现过程和结果如图</w:t>
      </w:r>
      <w:r>
        <w:rPr>
          <w:rFonts w:hint="eastAsia"/>
        </w:rPr>
        <w:t>4-12</w:t>
      </w:r>
      <w:r>
        <w:rPr>
          <w:rFonts w:hint="eastAsia"/>
        </w:rPr>
        <w:t>所示。</w:t>
      </w:r>
    </w:p>
    <w:p w14:paraId="3A156EB1" w14:textId="77777777" w:rsidR="001D6859" w:rsidRDefault="001D6859">
      <w:pPr>
        <w:pStyle w:val="01-"/>
        <w:ind w:firstLineChars="0" w:firstLine="0"/>
      </w:pPr>
    </w:p>
    <w:p w14:paraId="63444188" w14:textId="77777777" w:rsidR="001D6859" w:rsidRDefault="00000000">
      <w:pPr>
        <w:pStyle w:val="01-"/>
        <w:spacing w:line="240" w:lineRule="auto"/>
        <w:ind w:leftChars="200" w:left="420" w:firstLineChars="0" w:firstLine="0"/>
        <w:jc w:val="center"/>
      </w:pPr>
      <w:r>
        <w:rPr>
          <w:rFonts w:hint="eastAsia"/>
          <w:noProof/>
        </w:rPr>
        <w:drawing>
          <wp:inline distT="0" distB="0" distL="114300" distR="114300" wp14:anchorId="7FF12CD1" wp14:editId="625137B9">
            <wp:extent cx="3441700" cy="2324735"/>
            <wp:effectExtent l="0" t="0" r="6350" b="18415"/>
            <wp:docPr id="26" name="图片 26"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3"/>
                    <pic:cNvPicPr>
                      <a:picLocks noChangeAspect="1"/>
                    </pic:cNvPicPr>
                  </pic:nvPicPr>
                  <pic:blipFill>
                    <a:blip r:embed="rId59"/>
                    <a:stretch>
                      <a:fillRect/>
                    </a:stretch>
                  </pic:blipFill>
                  <pic:spPr>
                    <a:xfrm>
                      <a:off x="0" y="0"/>
                      <a:ext cx="3441700" cy="2324735"/>
                    </a:xfrm>
                    <a:prstGeom prst="rect">
                      <a:avLst/>
                    </a:prstGeom>
                  </pic:spPr>
                </pic:pic>
              </a:graphicData>
            </a:graphic>
          </wp:inline>
        </w:drawing>
      </w:r>
    </w:p>
    <w:p w14:paraId="4C92F850" w14:textId="77777777" w:rsidR="001D6859" w:rsidRDefault="00000000">
      <w:pPr>
        <w:pStyle w:val="07-"/>
      </w:pPr>
      <w:r>
        <w:rPr>
          <w:rFonts w:hint="eastAsia"/>
        </w:rPr>
        <w:t>图</w:t>
      </w:r>
      <w:r>
        <w:rPr>
          <w:rFonts w:hint="eastAsia"/>
        </w:rPr>
        <w:t xml:space="preserve">4-11 </w:t>
      </w:r>
      <w:r>
        <w:rPr>
          <w:rFonts w:hint="eastAsia"/>
        </w:rPr>
        <w:t>发现新的</w:t>
      </w:r>
      <w:r>
        <w:rPr>
          <w:rFonts w:hint="eastAsia"/>
        </w:rPr>
        <w:t>CRASH</w:t>
      </w:r>
    </w:p>
    <w:p w14:paraId="3D4D0335" w14:textId="77777777" w:rsidR="001D6859" w:rsidRDefault="00000000">
      <w:pPr>
        <w:pStyle w:val="01-"/>
        <w:spacing w:line="240" w:lineRule="auto"/>
        <w:ind w:firstLineChars="0" w:firstLine="0"/>
        <w:jc w:val="center"/>
      </w:pPr>
      <w:r>
        <w:rPr>
          <w:noProof/>
        </w:rPr>
        <w:lastRenderedPageBreak/>
        <w:drawing>
          <wp:inline distT="0" distB="0" distL="114300" distR="114300" wp14:anchorId="60D3A054" wp14:editId="31BA947A">
            <wp:extent cx="5156835" cy="1858645"/>
            <wp:effectExtent l="0" t="0" r="5715" b="8255"/>
            <wp:docPr id="2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2"/>
                    <pic:cNvPicPr>
                      <a:picLocks noChangeAspect="1"/>
                    </pic:cNvPicPr>
                  </pic:nvPicPr>
                  <pic:blipFill>
                    <a:blip r:embed="rId60"/>
                    <a:stretch>
                      <a:fillRect/>
                    </a:stretch>
                  </pic:blipFill>
                  <pic:spPr>
                    <a:xfrm>
                      <a:off x="0" y="0"/>
                      <a:ext cx="5156835" cy="1858645"/>
                    </a:xfrm>
                    <a:prstGeom prst="rect">
                      <a:avLst/>
                    </a:prstGeom>
                    <a:noFill/>
                    <a:ln>
                      <a:noFill/>
                    </a:ln>
                  </pic:spPr>
                </pic:pic>
              </a:graphicData>
            </a:graphic>
          </wp:inline>
        </w:drawing>
      </w:r>
    </w:p>
    <w:p w14:paraId="4E80E28B" w14:textId="77777777" w:rsidR="001D6859" w:rsidRDefault="00000000">
      <w:pPr>
        <w:pStyle w:val="07-"/>
      </w:pPr>
      <w:r>
        <w:rPr>
          <w:rFonts w:hint="eastAsia"/>
        </w:rPr>
        <w:t>图</w:t>
      </w:r>
      <w:r>
        <w:rPr>
          <w:rFonts w:hint="eastAsia"/>
        </w:rPr>
        <w:t>4-12 aflnet-replay</w:t>
      </w:r>
      <w:r>
        <w:rPr>
          <w:rFonts w:hint="eastAsia"/>
        </w:rPr>
        <w:t>复现</w:t>
      </w:r>
      <w:r>
        <w:rPr>
          <w:rFonts w:hint="eastAsia"/>
        </w:rPr>
        <w:t>CRASH</w:t>
      </w:r>
      <w:r>
        <w:rPr>
          <w:rFonts w:hint="eastAsia"/>
        </w:rPr>
        <w:t>用例</w:t>
      </w:r>
    </w:p>
    <w:p w14:paraId="417FC39D" w14:textId="77777777" w:rsidR="001D6859" w:rsidRDefault="001D6859">
      <w:pPr>
        <w:pStyle w:val="01-"/>
        <w:ind w:firstLineChars="0" w:firstLine="0"/>
      </w:pPr>
    </w:p>
    <w:p w14:paraId="5D80450F" w14:textId="77777777" w:rsidR="001D6859" w:rsidRDefault="00000000">
      <w:pPr>
        <w:pStyle w:val="03-"/>
        <w:spacing w:before="156"/>
      </w:pPr>
      <w:bookmarkStart w:id="60" w:name="_Toc16171"/>
      <w:r>
        <w:t>4.</w:t>
      </w:r>
      <w:r>
        <w:rPr>
          <w:rFonts w:hint="eastAsia"/>
        </w:rPr>
        <w:t>3</w:t>
      </w:r>
      <w:r>
        <w:t xml:space="preserve"> </w:t>
      </w:r>
      <w:r>
        <w:rPr>
          <w:rFonts w:hint="eastAsia"/>
        </w:rPr>
        <w:t>稳定性</w:t>
      </w:r>
      <w:r>
        <w:t>分析</w:t>
      </w:r>
      <w:bookmarkEnd w:id="59"/>
      <w:bookmarkEnd w:id="60"/>
    </w:p>
    <w:p w14:paraId="1CE6474A" w14:textId="77777777" w:rsidR="001D6859" w:rsidRDefault="00000000">
      <w:pPr>
        <w:pStyle w:val="01-"/>
        <w:ind w:firstLine="480"/>
      </w:pPr>
      <w:r>
        <w:t>对于灰盒模糊测试框架来说，系统的稳定性，即相同测试请求所获得的代码执行信息的稳定程度</w:t>
      </w:r>
      <w:r>
        <w:rPr>
          <w:rFonts w:hint="eastAsia"/>
        </w:rPr>
        <w:t>。灰盒模糊测试中，代码执行信息被用于指导测试用例的选择和变异，因此它的稳定性会对</w:t>
      </w:r>
      <w:r>
        <w:t>灰盒模糊测试的确定性和可复现性</w:t>
      </w:r>
      <w:r>
        <w:rPr>
          <w:rFonts w:hint="eastAsia"/>
        </w:rPr>
        <w:t>产生影响</w:t>
      </w:r>
      <w:r>
        <w:t>，具有重要意义。</w:t>
      </w:r>
      <w:r>
        <w:t>AFLNetSpy</w:t>
      </w:r>
      <w:r>
        <w:t>系统的稳定性，取决于</w:t>
      </w:r>
      <w:r>
        <w:t>QEMU-SPY</w:t>
      </w:r>
      <w:r>
        <w:rPr>
          <w:rFonts w:hint="eastAsia"/>
        </w:rPr>
        <w:t>子</w:t>
      </w:r>
      <w:r>
        <w:t>系统得到的目标进程的代码执行信息的稳定性。</w:t>
      </w:r>
    </w:p>
    <w:p w14:paraId="49499881" w14:textId="77777777" w:rsidR="001D6859" w:rsidRDefault="00000000">
      <w:pPr>
        <w:pStyle w:val="01-"/>
        <w:ind w:firstLine="480"/>
      </w:pPr>
      <w:r>
        <w:t>本节通过比较和分析</w:t>
      </w:r>
      <w:r>
        <w:t>AFLNet</w:t>
      </w:r>
      <w:r>
        <w:t>的静态插桩模式、</w:t>
      </w:r>
      <w:r>
        <w:t>AFLNet</w:t>
      </w:r>
      <w:r>
        <w:t>的动态插桩即</w:t>
      </w:r>
      <w:r>
        <w:t>QEMU-USER</w:t>
      </w:r>
      <w:r>
        <w:t>模式和</w:t>
      </w:r>
      <w:r>
        <w:t>AFLNetSpy</w:t>
      </w:r>
      <w:r>
        <w:t>系统模式三种情况下，针对测试程序发送相同测试请求得到的</w:t>
      </w:r>
      <w:r>
        <w:t>trace_bits</w:t>
      </w:r>
      <w:r>
        <w:t>数据的稳定程度，来分析</w:t>
      </w:r>
      <w:r>
        <w:t>AFLNetSpy</w:t>
      </w:r>
      <w:r>
        <w:t>系统的稳定性。</w:t>
      </w:r>
    </w:p>
    <w:p w14:paraId="276C76AA" w14:textId="77777777" w:rsidR="001D6859" w:rsidRDefault="00000000">
      <w:pPr>
        <w:pStyle w:val="01-"/>
        <w:ind w:firstLine="480"/>
      </w:pPr>
      <w:r>
        <w:t>比较两个</w:t>
      </w:r>
      <w:r>
        <w:t>trace_bits</w:t>
      </w:r>
      <w:r>
        <w:t>数组相似度的算法如</w:t>
      </w:r>
      <w:r>
        <w:rPr>
          <w:rFonts w:hint="eastAsia"/>
        </w:rPr>
        <w:t>算法</w:t>
      </w:r>
      <w:r>
        <w:rPr>
          <w:rFonts w:hint="eastAsia"/>
        </w:rPr>
        <w:t>1</w:t>
      </w:r>
      <w:r>
        <w:rPr>
          <w:rFonts w:hint="eastAsia"/>
        </w:rPr>
        <w:t>所示。</w:t>
      </w:r>
    </w:p>
    <w:p w14:paraId="07111D85" w14:textId="77777777" w:rsidR="001D6859" w:rsidRDefault="001D6859">
      <w:pPr>
        <w:pStyle w:val="01-"/>
        <w:ind w:firstLineChars="0" w:firstLine="0"/>
      </w:pPr>
    </w:p>
    <w:tbl>
      <w:tblPr>
        <w:tblW w:w="8360" w:type="dxa"/>
        <w:jc w:val="center"/>
        <w:tblBorders>
          <w:top w:val="single" w:sz="8" w:space="0" w:color="auto"/>
          <w:bottom w:val="single" w:sz="8" w:space="0" w:color="auto"/>
          <w:insideH w:val="single" w:sz="4" w:space="0" w:color="auto"/>
        </w:tblBorders>
        <w:tblLayout w:type="fixed"/>
        <w:tblLook w:val="04A0" w:firstRow="1" w:lastRow="0" w:firstColumn="1" w:lastColumn="0" w:noHBand="0" w:noVBand="1"/>
      </w:tblPr>
      <w:tblGrid>
        <w:gridCol w:w="8360"/>
      </w:tblGrid>
      <w:tr w:rsidR="001D6859" w14:paraId="2062984F" w14:textId="77777777">
        <w:trPr>
          <w:trHeight w:val="414"/>
          <w:jc w:val="center"/>
        </w:trPr>
        <w:tc>
          <w:tcPr>
            <w:tcW w:w="8360" w:type="dxa"/>
            <w:tcBorders>
              <w:tl2br w:val="nil"/>
              <w:tr2bl w:val="nil"/>
            </w:tcBorders>
            <w:vAlign w:val="center"/>
          </w:tcPr>
          <w:p w14:paraId="36A62EEA" w14:textId="77777777" w:rsidR="001D6859" w:rsidRDefault="00000000">
            <w:pPr>
              <w:pStyle w:val="07-"/>
              <w:jc w:val="left"/>
            </w:pPr>
            <w:r>
              <w:rPr>
                <w:rFonts w:hint="eastAsia"/>
                <w:b/>
                <w:bCs/>
              </w:rPr>
              <w:t>算法</w:t>
            </w:r>
            <w:r>
              <w:rPr>
                <w:rFonts w:hint="eastAsia"/>
                <w:b/>
                <w:bCs/>
              </w:rPr>
              <w:t>1</w:t>
            </w:r>
            <w:r>
              <w:rPr>
                <w:rFonts w:hint="eastAsia"/>
                <w:b/>
                <w:bCs/>
              </w:rPr>
              <w:t>：</w:t>
            </w:r>
            <w:r>
              <w:rPr>
                <w:rFonts w:hint="eastAsia"/>
              </w:rPr>
              <w:t>trace_bits</w:t>
            </w:r>
            <w:r>
              <w:rPr>
                <w:rFonts w:hint="eastAsia"/>
              </w:rPr>
              <w:t>相似度计算</w:t>
            </w:r>
          </w:p>
        </w:tc>
      </w:tr>
      <w:tr w:rsidR="001D6859" w14:paraId="4CA330B9" w14:textId="77777777">
        <w:trPr>
          <w:trHeight w:val="414"/>
          <w:jc w:val="center"/>
        </w:trPr>
        <w:tc>
          <w:tcPr>
            <w:tcW w:w="8360" w:type="dxa"/>
            <w:tcBorders>
              <w:tl2br w:val="nil"/>
              <w:tr2bl w:val="nil"/>
            </w:tcBorders>
            <w:vAlign w:val="center"/>
          </w:tcPr>
          <w:p w14:paraId="0179C540" w14:textId="77777777" w:rsidR="001D6859" w:rsidRDefault="00000000">
            <w:pPr>
              <w:pStyle w:val="07-1"/>
              <w:ind w:firstLineChars="200" w:firstLine="420"/>
              <w:jc w:val="both"/>
            </w:pPr>
            <w:r>
              <w:t>输入：</w:t>
            </w:r>
            <w:r>
              <w:t>trace_bits_1</w:t>
            </w:r>
            <w:r>
              <w:t>和</w:t>
            </w:r>
            <w:r>
              <w:t>trace_bits_2</w:t>
            </w:r>
          </w:p>
          <w:p w14:paraId="3790E4B8" w14:textId="77777777" w:rsidR="001D6859" w:rsidRDefault="00000000">
            <w:pPr>
              <w:pStyle w:val="07-1"/>
              <w:ind w:firstLineChars="200" w:firstLine="420"/>
              <w:jc w:val="both"/>
            </w:pPr>
            <w:r>
              <w:t>输</w:t>
            </w:r>
            <w:r>
              <w:rPr>
                <w:rFonts w:hint="eastAsia"/>
              </w:rPr>
              <w:t>出</w:t>
            </w:r>
            <w:r>
              <w:t>：</w:t>
            </w:r>
            <w:r>
              <w:t>trace_bits_1</w:t>
            </w:r>
            <w:r>
              <w:t>和</w:t>
            </w:r>
            <w:r>
              <w:t>trace_bits_2</w:t>
            </w:r>
            <w:r>
              <w:rPr>
                <w:rFonts w:hint="eastAsia"/>
              </w:rPr>
              <w:t>的相似度</w:t>
            </w:r>
            <w:r>
              <w:rPr>
                <w:rFonts w:hint="eastAsia"/>
              </w:rPr>
              <w:t>similarity</w:t>
            </w:r>
          </w:p>
        </w:tc>
      </w:tr>
      <w:tr w:rsidR="001D6859" w14:paraId="03A60802" w14:textId="77777777">
        <w:trPr>
          <w:trHeight w:val="2383"/>
          <w:jc w:val="center"/>
        </w:trPr>
        <w:tc>
          <w:tcPr>
            <w:tcW w:w="8360" w:type="dxa"/>
            <w:tcBorders>
              <w:tl2br w:val="nil"/>
              <w:tr2bl w:val="nil"/>
            </w:tcBorders>
            <w:vAlign w:val="center"/>
          </w:tcPr>
          <w:p w14:paraId="2B911242" w14:textId="77777777" w:rsidR="001D6859" w:rsidRDefault="00000000">
            <w:pPr>
              <w:pStyle w:val="07-1"/>
              <w:ind w:firstLineChars="200" w:firstLine="420"/>
              <w:jc w:val="both"/>
            </w:pPr>
            <w:r>
              <w:t xml:space="preserve">1 </w:t>
            </w:r>
            <w:r>
              <w:t>获取</w:t>
            </w:r>
            <w:r>
              <w:t>trace_bits_1</w:t>
            </w:r>
            <w:r>
              <w:t>的所有非</w:t>
            </w:r>
            <w:r>
              <w:t>0</w:t>
            </w:r>
            <w:r>
              <w:t>值的下标构成集合</w:t>
            </w:r>
            <w:r>
              <w:t>keys1</w:t>
            </w:r>
          </w:p>
          <w:p w14:paraId="77763AC6" w14:textId="77777777" w:rsidR="001D6859" w:rsidRDefault="00000000">
            <w:pPr>
              <w:pStyle w:val="07-1"/>
              <w:ind w:firstLineChars="200" w:firstLine="420"/>
              <w:jc w:val="both"/>
            </w:pPr>
            <w:r>
              <w:t xml:space="preserve">2 </w:t>
            </w:r>
            <w:r>
              <w:t>获取</w:t>
            </w:r>
            <w:r>
              <w:t>trace_bits_2</w:t>
            </w:r>
            <w:r>
              <w:t>的所有非</w:t>
            </w:r>
            <w:r>
              <w:t>0</w:t>
            </w:r>
            <w:r>
              <w:t>值的下表构成集合</w:t>
            </w:r>
            <w:r>
              <w:t>keys2</w:t>
            </w:r>
          </w:p>
          <w:p w14:paraId="0DB9C51B" w14:textId="77777777" w:rsidR="001D6859" w:rsidRDefault="00000000">
            <w:pPr>
              <w:pStyle w:val="07-1"/>
              <w:ind w:firstLineChars="200" w:firstLine="420"/>
              <w:jc w:val="both"/>
            </w:pPr>
            <w:r>
              <w:t xml:space="preserve">3 </w:t>
            </w:r>
            <w:r>
              <w:t>取</w:t>
            </w:r>
            <w:r>
              <w:t>keys1</w:t>
            </w:r>
            <w:r>
              <w:t>和</w:t>
            </w:r>
            <w:r>
              <w:t>keys2</w:t>
            </w:r>
            <w:r>
              <w:t>的并集</w:t>
            </w:r>
            <w:r>
              <w:t>,</w:t>
            </w:r>
            <w:r>
              <w:t>得集合</w:t>
            </w:r>
            <w:r>
              <w:t>keys</w:t>
            </w:r>
          </w:p>
          <w:p w14:paraId="2ACB43FF" w14:textId="77777777" w:rsidR="001D6859" w:rsidRDefault="00000000">
            <w:pPr>
              <w:pStyle w:val="07-1"/>
              <w:ind w:firstLineChars="200" w:firstLine="420"/>
              <w:jc w:val="both"/>
            </w:pPr>
            <w:r>
              <w:t>4 count = 0</w:t>
            </w:r>
          </w:p>
          <w:p w14:paraId="52FC6766" w14:textId="77777777" w:rsidR="001D6859" w:rsidRDefault="00000000">
            <w:pPr>
              <w:pStyle w:val="07-1"/>
              <w:ind w:firstLineChars="200" w:firstLine="420"/>
              <w:jc w:val="both"/>
            </w:pPr>
            <w:r>
              <w:t>5 for key in keys:</w:t>
            </w:r>
          </w:p>
          <w:p w14:paraId="3817A51F" w14:textId="77777777" w:rsidR="001D6859" w:rsidRDefault="00000000">
            <w:pPr>
              <w:pStyle w:val="07-1"/>
              <w:ind w:firstLineChars="200" w:firstLine="420"/>
              <w:jc w:val="both"/>
            </w:pPr>
            <w:r>
              <w:t>6   if (key in keys1) and (key in keys2) and (trace_bits_1[key] == trace_bits_2[key]):</w:t>
            </w:r>
          </w:p>
          <w:p w14:paraId="7E2673C5" w14:textId="77777777" w:rsidR="001D6859" w:rsidRDefault="00000000">
            <w:pPr>
              <w:pStyle w:val="07-1"/>
              <w:ind w:firstLineChars="200" w:firstLine="420"/>
              <w:jc w:val="both"/>
            </w:pPr>
            <w:r>
              <w:t>7     count += 1</w:t>
            </w:r>
          </w:p>
          <w:p w14:paraId="243440C8" w14:textId="77777777" w:rsidR="001D6859" w:rsidRDefault="00000000">
            <w:pPr>
              <w:pStyle w:val="07-1"/>
              <w:ind w:firstLineChars="200" w:firstLine="420"/>
              <w:jc w:val="both"/>
            </w:pPr>
            <w:r>
              <w:t xml:space="preserve">8 </w:t>
            </w:r>
            <w:r>
              <w:rPr>
                <w:rFonts w:hint="eastAsia"/>
              </w:rPr>
              <w:t xml:space="preserve">similarity = </w:t>
            </w:r>
            <w:r>
              <w:t>count / len(keys)</w:t>
            </w:r>
          </w:p>
        </w:tc>
      </w:tr>
    </w:tbl>
    <w:p w14:paraId="138DF5EB" w14:textId="77777777" w:rsidR="001D6859" w:rsidRDefault="001D6859">
      <w:pPr>
        <w:pStyle w:val="01-"/>
        <w:ind w:firstLineChars="0" w:firstLine="0"/>
      </w:pPr>
    </w:p>
    <w:p w14:paraId="481FECE5" w14:textId="77777777" w:rsidR="001D6859" w:rsidRDefault="00000000">
      <w:pPr>
        <w:pStyle w:val="01-"/>
        <w:ind w:firstLine="480"/>
      </w:pPr>
      <w:r>
        <w:lastRenderedPageBreak/>
        <w:t>当两个</w:t>
      </w:r>
      <w:r>
        <w:t>trace_bits</w:t>
      </w:r>
      <w:r>
        <w:t>数组的相似度超过指定的相似度阈值时，认为二者互为对方的</w:t>
      </w:r>
      <w:r>
        <w:t>“</w:t>
      </w:r>
      <w:r>
        <w:t>家人</w:t>
      </w:r>
      <w:r>
        <w:t>(family)”</w:t>
      </w:r>
      <w:r>
        <w:t>，同时每个</w:t>
      </w:r>
      <w:r>
        <w:t>trace_bits</w:t>
      </w:r>
      <w:r>
        <w:t>也是其自身的</w:t>
      </w:r>
      <w:r>
        <w:t>“</w:t>
      </w:r>
      <w:r>
        <w:t>家人</w:t>
      </w:r>
      <w:r>
        <w:t>”</w:t>
      </w:r>
      <w:r>
        <w:t>。后续实验将通过设定不同的相似度阈值，以</w:t>
      </w:r>
      <w:r>
        <w:t>“</w:t>
      </w:r>
      <w:r>
        <w:t>家人数目</w:t>
      </w:r>
      <w:r>
        <w:t>(family_count)”</w:t>
      </w:r>
      <w:r>
        <w:t>为指标，分析三种情况下，相同测试请求对应的多个</w:t>
      </w:r>
      <w:r>
        <w:t>trace_bits</w:t>
      </w:r>
      <w:r>
        <w:t>的波动性和稳定性。</w:t>
      </w:r>
    </w:p>
    <w:p w14:paraId="0BCFF3B2" w14:textId="77777777" w:rsidR="001D6859" w:rsidRDefault="00000000">
      <w:pPr>
        <w:pStyle w:val="01-"/>
        <w:numPr>
          <w:ilvl w:val="0"/>
          <w:numId w:val="16"/>
        </w:numPr>
        <w:ind w:firstLine="480"/>
      </w:pPr>
      <w:r>
        <w:t>AFLNet</w:t>
      </w:r>
      <w:r>
        <w:t>的静态插桩模式下，</w:t>
      </w:r>
      <w:r>
        <w:t>100</w:t>
      </w:r>
      <w:r>
        <w:t>次请求生成的</w:t>
      </w:r>
      <w:r>
        <w:t>100</w:t>
      </w:r>
      <w:r>
        <w:t>个</w:t>
      </w:r>
      <w:r>
        <w:t>trace_bits(</w:t>
      </w:r>
      <w:r>
        <w:t>实际为</w:t>
      </w:r>
      <w:r>
        <w:t>110</w:t>
      </w:r>
      <w:r>
        <w:t>次请求筛去前</w:t>
      </w:r>
      <w:r>
        <w:t>10</w:t>
      </w:r>
      <w:r>
        <w:t>项不稳定数据</w:t>
      </w:r>
      <w:r>
        <w:t>)</w:t>
      </w:r>
      <w:r>
        <w:t>的</w:t>
      </w:r>
      <w:r>
        <w:t>“</w:t>
      </w:r>
      <w:r>
        <w:t>家人数目</w:t>
      </w:r>
      <w:r>
        <w:t>(Family_Count)”</w:t>
      </w:r>
      <w:r>
        <w:t>的统计结果</w:t>
      </w:r>
      <w:r>
        <w:t>(</w:t>
      </w:r>
      <w:r>
        <w:t>三次实验取均值</w:t>
      </w:r>
      <w:r>
        <w:t>)</w:t>
      </w:r>
      <w:r>
        <w:t>如表</w:t>
      </w:r>
      <w:r>
        <w:t>4-</w:t>
      </w:r>
      <w:r>
        <w:rPr>
          <w:rFonts w:hint="eastAsia"/>
        </w:rPr>
        <w:t>2</w:t>
      </w:r>
      <w:r>
        <w:t>所示：</w:t>
      </w:r>
    </w:p>
    <w:p w14:paraId="43C4B9B9" w14:textId="77777777" w:rsidR="001D6859" w:rsidRDefault="001D6859">
      <w:pPr>
        <w:pStyle w:val="01-"/>
        <w:ind w:firstLineChars="0" w:firstLine="0"/>
      </w:pPr>
    </w:p>
    <w:p w14:paraId="6D15C1AD" w14:textId="77777777" w:rsidR="001D6859" w:rsidRDefault="00000000">
      <w:pPr>
        <w:pStyle w:val="07-"/>
      </w:pPr>
      <w:r>
        <w:t>表</w:t>
      </w:r>
      <w:r>
        <w:t>4-</w:t>
      </w:r>
      <w:r>
        <w:rPr>
          <w:rFonts w:hint="eastAsia"/>
        </w:rPr>
        <w:t>2</w:t>
      </w:r>
      <w:r>
        <w:t xml:space="preserve"> AFLNet</w:t>
      </w:r>
      <w:r>
        <w:t>静态插桩模式下的</w:t>
      </w:r>
      <w:r>
        <w:t>Family_Count</w:t>
      </w:r>
      <w:r>
        <w:t>统计结果</w:t>
      </w:r>
    </w:p>
    <w:tbl>
      <w:tblPr>
        <w:tblW w:w="0" w:type="auto"/>
        <w:jc w:val="center"/>
        <w:tblBorders>
          <w:top w:val="single" w:sz="4" w:space="0" w:color="auto"/>
          <w:bottom w:val="single" w:sz="4" w:space="0" w:color="auto"/>
        </w:tblBorders>
        <w:tblLayout w:type="fixed"/>
        <w:tblLook w:val="04A0" w:firstRow="1" w:lastRow="0" w:firstColumn="1" w:lastColumn="0" w:noHBand="0" w:noVBand="1"/>
      </w:tblPr>
      <w:tblGrid>
        <w:gridCol w:w="1383"/>
        <w:gridCol w:w="1383"/>
        <w:gridCol w:w="1383"/>
        <w:gridCol w:w="1383"/>
        <w:gridCol w:w="1383"/>
        <w:gridCol w:w="1383"/>
      </w:tblGrid>
      <w:tr w:rsidR="001D6859" w14:paraId="5573C28B" w14:textId="77777777">
        <w:trPr>
          <w:trHeight w:val="374"/>
          <w:jc w:val="center"/>
        </w:trPr>
        <w:tc>
          <w:tcPr>
            <w:tcW w:w="1383" w:type="dxa"/>
            <w:vMerge w:val="restart"/>
            <w:tcBorders>
              <w:top w:val="single" w:sz="8" w:space="0" w:color="auto"/>
              <w:right w:val="single" w:sz="4" w:space="0" w:color="000000"/>
            </w:tcBorders>
            <w:vAlign w:val="center"/>
          </w:tcPr>
          <w:p w14:paraId="76B3F105" w14:textId="77777777" w:rsidR="001D6859" w:rsidRDefault="00000000">
            <w:pPr>
              <w:pStyle w:val="07-1"/>
            </w:pPr>
            <w:r>
              <w:t>相似度阈值</w:t>
            </w:r>
          </w:p>
        </w:tc>
        <w:tc>
          <w:tcPr>
            <w:tcW w:w="6915" w:type="dxa"/>
            <w:gridSpan w:val="5"/>
            <w:tcBorders>
              <w:top w:val="single" w:sz="8" w:space="0" w:color="auto"/>
              <w:left w:val="single" w:sz="4" w:space="0" w:color="000000"/>
              <w:bottom w:val="single" w:sz="4" w:space="0" w:color="auto"/>
            </w:tcBorders>
            <w:vAlign w:val="center"/>
          </w:tcPr>
          <w:p w14:paraId="703251A9" w14:textId="77777777" w:rsidR="001D6859" w:rsidRDefault="00000000">
            <w:pPr>
              <w:pStyle w:val="07-1"/>
            </w:pPr>
            <w:r>
              <w:t>AFLNet</w:t>
            </w:r>
            <w:r>
              <w:t>静态插桩模式</w:t>
            </w:r>
            <w:r>
              <w:t>:  Family_Count</w:t>
            </w:r>
          </w:p>
        </w:tc>
      </w:tr>
      <w:tr w:rsidR="001D6859" w14:paraId="7D0A811C" w14:textId="77777777">
        <w:trPr>
          <w:trHeight w:val="374"/>
          <w:jc w:val="center"/>
        </w:trPr>
        <w:tc>
          <w:tcPr>
            <w:tcW w:w="1383" w:type="dxa"/>
            <w:vMerge/>
            <w:tcBorders>
              <w:bottom w:val="single" w:sz="4" w:space="0" w:color="auto"/>
              <w:right w:val="single" w:sz="4" w:space="0" w:color="000000"/>
            </w:tcBorders>
            <w:vAlign w:val="center"/>
          </w:tcPr>
          <w:p w14:paraId="54FB3BF7" w14:textId="77777777" w:rsidR="001D6859" w:rsidRDefault="001D6859">
            <w:pPr>
              <w:pStyle w:val="07-1"/>
            </w:pPr>
          </w:p>
        </w:tc>
        <w:tc>
          <w:tcPr>
            <w:tcW w:w="1383" w:type="dxa"/>
            <w:tcBorders>
              <w:top w:val="single" w:sz="4" w:space="0" w:color="auto"/>
              <w:left w:val="single" w:sz="4" w:space="0" w:color="000000"/>
              <w:bottom w:val="single" w:sz="4" w:space="0" w:color="auto"/>
              <w:right w:val="nil"/>
            </w:tcBorders>
            <w:vAlign w:val="center"/>
          </w:tcPr>
          <w:p w14:paraId="45385B08" w14:textId="77777777" w:rsidR="001D6859" w:rsidRDefault="00000000">
            <w:pPr>
              <w:pStyle w:val="07-1"/>
            </w:pPr>
            <w:r>
              <w:t>最大值</w:t>
            </w:r>
          </w:p>
        </w:tc>
        <w:tc>
          <w:tcPr>
            <w:tcW w:w="1383" w:type="dxa"/>
            <w:tcBorders>
              <w:top w:val="single" w:sz="4" w:space="0" w:color="auto"/>
              <w:left w:val="nil"/>
              <w:bottom w:val="single" w:sz="4" w:space="0" w:color="auto"/>
              <w:right w:val="nil"/>
            </w:tcBorders>
            <w:vAlign w:val="center"/>
          </w:tcPr>
          <w:p w14:paraId="1E0915C1" w14:textId="77777777" w:rsidR="001D6859" w:rsidRDefault="00000000">
            <w:pPr>
              <w:pStyle w:val="07-1"/>
            </w:pPr>
            <w:r>
              <w:t>最小值</w:t>
            </w:r>
          </w:p>
        </w:tc>
        <w:tc>
          <w:tcPr>
            <w:tcW w:w="1383" w:type="dxa"/>
            <w:tcBorders>
              <w:top w:val="single" w:sz="4" w:space="0" w:color="auto"/>
              <w:left w:val="nil"/>
              <w:bottom w:val="single" w:sz="4" w:space="0" w:color="auto"/>
              <w:right w:val="nil"/>
            </w:tcBorders>
            <w:vAlign w:val="center"/>
          </w:tcPr>
          <w:p w14:paraId="5D944A67" w14:textId="77777777" w:rsidR="001D6859" w:rsidRDefault="00000000">
            <w:pPr>
              <w:pStyle w:val="07-1"/>
            </w:pPr>
            <w:r>
              <w:t>平均值</w:t>
            </w:r>
          </w:p>
        </w:tc>
        <w:tc>
          <w:tcPr>
            <w:tcW w:w="1383" w:type="dxa"/>
            <w:tcBorders>
              <w:top w:val="single" w:sz="4" w:space="0" w:color="auto"/>
              <w:left w:val="nil"/>
              <w:bottom w:val="single" w:sz="4" w:space="0" w:color="auto"/>
            </w:tcBorders>
            <w:vAlign w:val="center"/>
          </w:tcPr>
          <w:p w14:paraId="1CF74197" w14:textId="77777777" w:rsidR="001D6859" w:rsidRDefault="00000000">
            <w:pPr>
              <w:pStyle w:val="07-1"/>
            </w:pPr>
            <w:r>
              <w:t>中位数</w:t>
            </w:r>
          </w:p>
        </w:tc>
        <w:tc>
          <w:tcPr>
            <w:tcW w:w="1383" w:type="dxa"/>
            <w:tcBorders>
              <w:top w:val="single" w:sz="4" w:space="0" w:color="auto"/>
              <w:left w:val="nil"/>
              <w:bottom w:val="single" w:sz="4" w:space="0" w:color="auto"/>
            </w:tcBorders>
            <w:vAlign w:val="center"/>
          </w:tcPr>
          <w:p w14:paraId="549BEE1C" w14:textId="77777777" w:rsidR="001D6859" w:rsidRDefault="00000000">
            <w:pPr>
              <w:pStyle w:val="07-1"/>
            </w:pPr>
            <w:r>
              <w:t>众数</w:t>
            </w:r>
          </w:p>
        </w:tc>
      </w:tr>
      <w:tr w:rsidR="001D6859" w14:paraId="627C2F63" w14:textId="77777777">
        <w:trPr>
          <w:trHeight w:val="90"/>
          <w:jc w:val="center"/>
        </w:trPr>
        <w:tc>
          <w:tcPr>
            <w:tcW w:w="1383" w:type="dxa"/>
            <w:tcBorders>
              <w:top w:val="nil"/>
              <w:bottom w:val="nil"/>
              <w:right w:val="single" w:sz="4" w:space="0" w:color="000000"/>
            </w:tcBorders>
            <w:vAlign w:val="center"/>
          </w:tcPr>
          <w:p w14:paraId="17080051" w14:textId="77777777" w:rsidR="001D6859" w:rsidRDefault="00000000">
            <w:pPr>
              <w:pStyle w:val="07-1"/>
            </w:pPr>
            <w:r>
              <w:t>0.9</w:t>
            </w:r>
          </w:p>
        </w:tc>
        <w:tc>
          <w:tcPr>
            <w:tcW w:w="1383" w:type="dxa"/>
            <w:tcBorders>
              <w:top w:val="nil"/>
              <w:left w:val="single" w:sz="4" w:space="0" w:color="000000"/>
              <w:bottom w:val="nil"/>
            </w:tcBorders>
            <w:vAlign w:val="center"/>
          </w:tcPr>
          <w:p w14:paraId="2900E1B1" w14:textId="77777777" w:rsidR="001D6859" w:rsidRDefault="00000000">
            <w:pPr>
              <w:pStyle w:val="07-1"/>
            </w:pPr>
            <w:r>
              <w:t>100.00</w:t>
            </w:r>
          </w:p>
        </w:tc>
        <w:tc>
          <w:tcPr>
            <w:tcW w:w="1383" w:type="dxa"/>
            <w:tcBorders>
              <w:top w:val="nil"/>
              <w:bottom w:val="nil"/>
            </w:tcBorders>
            <w:vAlign w:val="center"/>
          </w:tcPr>
          <w:p w14:paraId="21DF1AF8" w14:textId="77777777" w:rsidR="001D6859" w:rsidRDefault="00000000">
            <w:pPr>
              <w:pStyle w:val="07-1"/>
            </w:pPr>
            <w:r>
              <w:t>100.00</w:t>
            </w:r>
          </w:p>
        </w:tc>
        <w:tc>
          <w:tcPr>
            <w:tcW w:w="1383" w:type="dxa"/>
            <w:tcBorders>
              <w:top w:val="nil"/>
              <w:bottom w:val="nil"/>
            </w:tcBorders>
            <w:vAlign w:val="center"/>
          </w:tcPr>
          <w:p w14:paraId="071A6381" w14:textId="77777777" w:rsidR="001D6859" w:rsidRDefault="00000000">
            <w:pPr>
              <w:pStyle w:val="07-1"/>
            </w:pPr>
            <w:r>
              <w:t>100.00</w:t>
            </w:r>
          </w:p>
        </w:tc>
        <w:tc>
          <w:tcPr>
            <w:tcW w:w="1383" w:type="dxa"/>
            <w:tcBorders>
              <w:top w:val="nil"/>
              <w:bottom w:val="nil"/>
            </w:tcBorders>
            <w:vAlign w:val="center"/>
          </w:tcPr>
          <w:p w14:paraId="1A680350" w14:textId="77777777" w:rsidR="001D6859" w:rsidRDefault="00000000">
            <w:pPr>
              <w:pStyle w:val="07-1"/>
            </w:pPr>
            <w:r>
              <w:t>100.00</w:t>
            </w:r>
          </w:p>
        </w:tc>
        <w:tc>
          <w:tcPr>
            <w:tcW w:w="1383" w:type="dxa"/>
            <w:tcBorders>
              <w:top w:val="nil"/>
              <w:bottom w:val="nil"/>
            </w:tcBorders>
            <w:vAlign w:val="center"/>
          </w:tcPr>
          <w:p w14:paraId="2353D76D" w14:textId="77777777" w:rsidR="001D6859" w:rsidRDefault="00000000">
            <w:pPr>
              <w:pStyle w:val="07-1"/>
            </w:pPr>
            <w:r>
              <w:t>100.00</w:t>
            </w:r>
          </w:p>
        </w:tc>
      </w:tr>
      <w:tr w:rsidR="001D6859" w14:paraId="17FFFF5B" w14:textId="77777777">
        <w:trPr>
          <w:trHeight w:val="90"/>
          <w:jc w:val="center"/>
        </w:trPr>
        <w:tc>
          <w:tcPr>
            <w:tcW w:w="1383" w:type="dxa"/>
            <w:tcBorders>
              <w:top w:val="nil"/>
              <w:bottom w:val="nil"/>
              <w:right w:val="single" w:sz="4" w:space="0" w:color="000000"/>
            </w:tcBorders>
            <w:vAlign w:val="center"/>
          </w:tcPr>
          <w:p w14:paraId="5132CB0C" w14:textId="77777777" w:rsidR="001D6859" w:rsidRDefault="00000000">
            <w:pPr>
              <w:pStyle w:val="07-1"/>
            </w:pPr>
            <w:r>
              <w:t>0.95</w:t>
            </w:r>
          </w:p>
        </w:tc>
        <w:tc>
          <w:tcPr>
            <w:tcW w:w="1383" w:type="dxa"/>
            <w:tcBorders>
              <w:top w:val="nil"/>
              <w:left w:val="single" w:sz="4" w:space="0" w:color="000000"/>
              <w:bottom w:val="nil"/>
            </w:tcBorders>
            <w:vAlign w:val="center"/>
          </w:tcPr>
          <w:p w14:paraId="24A45C49" w14:textId="77777777" w:rsidR="001D6859" w:rsidRDefault="00000000">
            <w:pPr>
              <w:pStyle w:val="07-1"/>
            </w:pPr>
            <w:r>
              <w:t>100.00</w:t>
            </w:r>
          </w:p>
        </w:tc>
        <w:tc>
          <w:tcPr>
            <w:tcW w:w="1383" w:type="dxa"/>
            <w:tcBorders>
              <w:top w:val="nil"/>
              <w:bottom w:val="nil"/>
            </w:tcBorders>
            <w:vAlign w:val="center"/>
          </w:tcPr>
          <w:p w14:paraId="50751697" w14:textId="77777777" w:rsidR="001D6859" w:rsidRDefault="00000000">
            <w:pPr>
              <w:pStyle w:val="07-1"/>
            </w:pPr>
            <w:r>
              <w:t>100.00</w:t>
            </w:r>
          </w:p>
        </w:tc>
        <w:tc>
          <w:tcPr>
            <w:tcW w:w="1383" w:type="dxa"/>
            <w:tcBorders>
              <w:top w:val="nil"/>
              <w:bottom w:val="nil"/>
            </w:tcBorders>
            <w:vAlign w:val="center"/>
          </w:tcPr>
          <w:p w14:paraId="36F06FEE" w14:textId="77777777" w:rsidR="001D6859" w:rsidRDefault="00000000">
            <w:pPr>
              <w:pStyle w:val="07-1"/>
            </w:pPr>
            <w:r>
              <w:t>100.00</w:t>
            </w:r>
          </w:p>
        </w:tc>
        <w:tc>
          <w:tcPr>
            <w:tcW w:w="1383" w:type="dxa"/>
            <w:tcBorders>
              <w:top w:val="nil"/>
              <w:bottom w:val="nil"/>
            </w:tcBorders>
            <w:vAlign w:val="center"/>
          </w:tcPr>
          <w:p w14:paraId="4102C578" w14:textId="77777777" w:rsidR="001D6859" w:rsidRDefault="00000000">
            <w:pPr>
              <w:pStyle w:val="07-1"/>
            </w:pPr>
            <w:r>
              <w:t>100.00</w:t>
            </w:r>
          </w:p>
        </w:tc>
        <w:tc>
          <w:tcPr>
            <w:tcW w:w="1383" w:type="dxa"/>
            <w:tcBorders>
              <w:top w:val="nil"/>
              <w:bottom w:val="nil"/>
            </w:tcBorders>
            <w:vAlign w:val="center"/>
          </w:tcPr>
          <w:p w14:paraId="225E556D" w14:textId="77777777" w:rsidR="001D6859" w:rsidRDefault="00000000">
            <w:pPr>
              <w:pStyle w:val="07-1"/>
            </w:pPr>
            <w:r>
              <w:t>100.00</w:t>
            </w:r>
          </w:p>
        </w:tc>
      </w:tr>
      <w:tr w:rsidR="001D6859" w14:paraId="250E1421" w14:textId="77777777">
        <w:trPr>
          <w:trHeight w:val="90"/>
          <w:jc w:val="center"/>
        </w:trPr>
        <w:tc>
          <w:tcPr>
            <w:tcW w:w="1383" w:type="dxa"/>
            <w:tcBorders>
              <w:top w:val="nil"/>
              <w:bottom w:val="nil"/>
              <w:right w:val="single" w:sz="4" w:space="0" w:color="000000"/>
            </w:tcBorders>
            <w:vAlign w:val="center"/>
          </w:tcPr>
          <w:p w14:paraId="52F407D8" w14:textId="77777777" w:rsidR="001D6859" w:rsidRDefault="00000000">
            <w:pPr>
              <w:pStyle w:val="07-1"/>
            </w:pPr>
            <w:r>
              <w:t>0.99</w:t>
            </w:r>
          </w:p>
        </w:tc>
        <w:tc>
          <w:tcPr>
            <w:tcW w:w="1383" w:type="dxa"/>
            <w:tcBorders>
              <w:top w:val="nil"/>
              <w:left w:val="single" w:sz="4" w:space="0" w:color="000000"/>
              <w:bottom w:val="nil"/>
            </w:tcBorders>
            <w:vAlign w:val="center"/>
          </w:tcPr>
          <w:p w14:paraId="76DDD5BD" w14:textId="77777777" w:rsidR="001D6859" w:rsidRDefault="00000000">
            <w:pPr>
              <w:pStyle w:val="07-1"/>
            </w:pPr>
            <w:r>
              <w:t>100.00</w:t>
            </w:r>
          </w:p>
        </w:tc>
        <w:tc>
          <w:tcPr>
            <w:tcW w:w="1383" w:type="dxa"/>
            <w:tcBorders>
              <w:top w:val="nil"/>
              <w:bottom w:val="nil"/>
            </w:tcBorders>
            <w:vAlign w:val="center"/>
          </w:tcPr>
          <w:p w14:paraId="375D9F8F" w14:textId="77777777" w:rsidR="001D6859" w:rsidRDefault="00000000">
            <w:pPr>
              <w:pStyle w:val="07-1"/>
            </w:pPr>
            <w:r>
              <w:t>100.00</w:t>
            </w:r>
          </w:p>
        </w:tc>
        <w:tc>
          <w:tcPr>
            <w:tcW w:w="1383" w:type="dxa"/>
            <w:tcBorders>
              <w:top w:val="nil"/>
              <w:bottom w:val="nil"/>
            </w:tcBorders>
            <w:vAlign w:val="center"/>
          </w:tcPr>
          <w:p w14:paraId="1DBEFA02" w14:textId="77777777" w:rsidR="001D6859" w:rsidRDefault="00000000">
            <w:pPr>
              <w:pStyle w:val="07-1"/>
            </w:pPr>
            <w:r>
              <w:t>100.00</w:t>
            </w:r>
          </w:p>
        </w:tc>
        <w:tc>
          <w:tcPr>
            <w:tcW w:w="1383" w:type="dxa"/>
            <w:tcBorders>
              <w:top w:val="nil"/>
              <w:bottom w:val="nil"/>
            </w:tcBorders>
            <w:vAlign w:val="center"/>
          </w:tcPr>
          <w:p w14:paraId="4289D606" w14:textId="77777777" w:rsidR="001D6859" w:rsidRDefault="00000000">
            <w:pPr>
              <w:pStyle w:val="07-1"/>
            </w:pPr>
            <w:r>
              <w:t>100.00</w:t>
            </w:r>
          </w:p>
        </w:tc>
        <w:tc>
          <w:tcPr>
            <w:tcW w:w="1383" w:type="dxa"/>
            <w:tcBorders>
              <w:top w:val="nil"/>
              <w:bottom w:val="nil"/>
            </w:tcBorders>
            <w:vAlign w:val="center"/>
          </w:tcPr>
          <w:p w14:paraId="3CE47FF8" w14:textId="77777777" w:rsidR="001D6859" w:rsidRDefault="00000000">
            <w:pPr>
              <w:pStyle w:val="07-1"/>
            </w:pPr>
            <w:r>
              <w:t>100.00</w:t>
            </w:r>
          </w:p>
        </w:tc>
      </w:tr>
      <w:tr w:rsidR="001D6859" w14:paraId="6B8AE483" w14:textId="77777777">
        <w:trPr>
          <w:trHeight w:val="90"/>
          <w:jc w:val="center"/>
        </w:trPr>
        <w:tc>
          <w:tcPr>
            <w:tcW w:w="1383" w:type="dxa"/>
            <w:tcBorders>
              <w:top w:val="nil"/>
              <w:bottom w:val="nil"/>
              <w:right w:val="single" w:sz="4" w:space="0" w:color="000000"/>
            </w:tcBorders>
            <w:vAlign w:val="center"/>
          </w:tcPr>
          <w:p w14:paraId="2826F0F5" w14:textId="77777777" w:rsidR="001D6859" w:rsidRDefault="00000000">
            <w:pPr>
              <w:pStyle w:val="07-1"/>
            </w:pPr>
            <w:r>
              <w:t>0.999</w:t>
            </w:r>
          </w:p>
        </w:tc>
        <w:tc>
          <w:tcPr>
            <w:tcW w:w="1383" w:type="dxa"/>
            <w:tcBorders>
              <w:top w:val="nil"/>
              <w:left w:val="single" w:sz="4" w:space="0" w:color="000000"/>
              <w:bottom w:val="nil"/>
            </w:tcBorders>
            <w:vAlign w:val="center"/>
          </w:tcPr>
          <w:p w14:paraId="78F6BEF7" w14:textId="77777777" w:rsidR="001D6859" w:rsidRDefault="00000000">
            <w:pPr>
              <w:pStyle w:val="07-1"/>
            </w:pPr>
            <w:r>
              <w:t>99.00</w:t>
            </w:r>
          </w:p>
        </w:tc>
        <w:tc>
          <w:tcPr>
            <w:tcW w:w="1383" w:type="dxa"/>
            <w:tcBorders>
              <w:top w:val="nil"/>
              <w:bottom w:val="nil"/>
            </w:tcBorders>
            <w:vAlign w:val="center"/>
          </w:tcPr>
          <w:p w14:paraId="2D091360" w14:textId="77777777" w:rsidR="001D6859" w:rsidRDefault="00000000">
            <w:pPr>
              <w:pStyle w:val="07-1"/>
            </w:pPr>
            <w:r>
              <w:t>34.00</w:t>
            </w:r>
          </w:p>
        </w:tc>
        <w:tc>
          <w:tcPr>
            <w:tcW w:w="1383" w:type="dxa"/>
            <w:tcBorders>
              <w:top w:val="nil"/>
              <w:bottom w:val="nil"/>
            </w:tcBorders>
            <w:vAlign w:val="center"/>
          </w:tcPr>
          <w:p w14:paraId="50391746" w14:textId="77777777" w:rsidR="001D6859" w:rsidRDefault="00000000">
            <w:pPr>
              <w:pStyle w:val="07-1"/>
            </w:pPr>
            <w:r>
              <w:t>98.03</w:t>
            </w:r>
          </w:p>
        </w:tc>
        <w:tc>
          <w:tcPr>
            <w:tcW w:w="1383" w:type="dxa"/>
            <w:tcBorders>
              <w:top w:val="nil"/>
              <w:bottom w:val="nil"/>
            </w:tcBorders>
            <w:vAlign w:val="center"/>
          </w:tcPr>
          <w:p w14:paraId="393ECA9F" w14:textId="77777777" w:rsidR="001D6859" w:rsidRDefault="00000000">
            <w:pPr>
              <w:pStyle w:val="07-1"/>
            </w:pPr>
            <w:r>
              <w:t>99.00</w:t>
            </w:r>
          </w:p>
        </w:tc>
        <w:tc>
          <w:tcPr>
            <w:tcW w:w="1383" w:type="dxa"/>
            <w:tcBorders>
              <w:top w:val="nil"/>
              <w:bottom w:val="nil"/>
            </w:tcBorders>
            <w:vAlign w:val="center"/>
          </w:tcPr>
          <w:p w14:paraId="38F008B5" w14:textId="77777777" w:rsidR="001D6859" w:rsidRDefault="00000000">
            <w:pPr>
              <w:pStyle w:val="07-1"/>
            </w:pPr>
            <w:r>
              <w:t>99.00</w:t>
            </w:r>
          </w:p>
        </w:tc>
      </w:tr>
      <w:tr w:rsidR="001D6859" w14:paraId="6576DDDD" w14:textId="77777777">
        <w:trPr>
          <w:trHeight w:val="90"/>
          <w:jc w:val="center"/>
        </w:trPr>
        <w:tc>
          <w:tcPr>
            <w:tcW w:w="1383" w:type="dxa"/>
            <w:tcBorders>
              <w:top w:val="nil"/>
              <w:bottom w:val="single" w:sz="8" w:space="0" w:color="auto"/>
              <w:right w:val="single" w:sz="4" w:space="0" w:color="000000"/>
            </w:tcBorders>
            <w:vAlign w:val="center"/>
          </w:tcPr>
          <w:p w14:paraId="4A6D70D9" w14:textId="77777777" w:rsidR="001D6859" w:rsidRDefault="00000000">
            <w:pPr>
              <w:pStyle w:val="07-1"/>
            </w:pPr>
            <w:r>
              <w:t>0.9999</w:t>
            </w:r>
          </w:p>
        </w:tc>
        <w:tc>
          <w:tcPr>
            <w:tcW w:w="1383" w:type="dxa"/>
            <w:tcBorders>
              <w:top w:val="nil"/>
              <w:left w:val="single" w:sz="4" w:space="0" w:color="000000"/>
              <w:bottom w:val="single" w:sz="8" w:space="0" w:color="auto"/>
            </w:tcBorders>
            <w:vAlign w:val="center"/>
          </w:tcPr>
          <w:p w14:paraId="638F0707" w14:textId="77777777" w:rsidR="001D6859" w:rsidRDefault="00000000">
            <w:pPr>
              <w:pStyle w:val="07-1"/>
            </w:pPr>
            <w:r>
              <w:t>3.00</w:t>
            </w:r>
          </w:p>
        </w:tc>
        <w:tc>
          <w:tcPr>
            <w:tcW w:w="1383" w:type="dxa"/>
            <w:tcBorders>
              <w:top w:val="nil"/>
              <w:bottom w:val="single" w:sz="8" w:space="0" w:color="auto"/>
            </w:tcBorders>
            <w:vAlign w:val="center"/>
          </w:tcPr>
          <w:p w14:paraId="010D7B5A" w14:textId="77777777" w:rsidR="001D6859" w:rsidRDefault="00000000">
            <w:pPr>
              <w:pStyle w:val="07-1"/>
            </w:pPr>
            <w:r>
              <w:t>1.00</w:t>
            </w:r>
          </w:p>
        </w:tc>
        <w:tc>
          <w:tcPr>
            <w:tcW w:w="1383" w:type="dxa"/>
            <w:tcBorders>
              <w:top w:val="nil"/>
              <w:bottom w:val="single" w:sz="8" w:space="0" w:color="auto"/>
            </w:tcBorders>
            <w:vAlign w:val="center"/>
          </w:tcPr>
          <w:p w14:paraId="7D41DD12" w14:textId="77777777" w:rsidR="001D6859" w:rsidRDefault="00000000">
            <w:pPr>
              <w:pStyle w:val="07-1"/>
            </w:pPr>
            <w:r>
              <w:t>1.38</w:t>
            </w:r>
          </w:p>
        </w:tc>
        <w:tc>
          <w:tcPr>
            <w:tcW w:w="1383" w:type="dxa"/>
            <w:tcBorders>
              <w:top w:val="nil"/>
              <w:bottom w:val="single" w:sz="8" w:space="0" w:color="auto"/>
            </w:tcBorders>
            <w:vAlign w:val="center"/>
          </w:tcPr>
          <w:p w14:paraId="62CAF047" w14:textId="77777777" w:rsidR="001D6859" w:rsidRDefault="00000000">
            <w:pPr>
              <w:pStyle w:val="07-1"/>
            </w:pPr>
            <w:r>
              <w:t>1.00</w:t>
            </w:r>
          </w:p>
        </w:tc>
        <w:tc>
          <w:tcPr>
            <w:tcW w:w="1383" w:type="dxa"/>
            <w:tcBorders>
              <w:top w:val="nil"/>
              <w:bottom w:val="single" w:sz="8" w:space="0" w:color="auto"/>
            </w:tcBorders>
            <w:vAlign w:val="center"/>
          </w:tcPr>
          <w:p w14:paraId="1E70B906" w14:textId="77777777" w:rsidR="001D6859" w:rsidRDefault="00000000">
            <w:pPr>
              <w:pStyle w:val="07-1"/>
            </w:pPr>
            <w:r>
              <w:t>1.00</w:t>
            </w:r>
          </w:p>
        </w:tc>
      </w:tr>
    </w:tbl>
    <w:p w14:paraId="1C2A5A74" w14:textId="77777777" w:rsidR="001D6859" w:rsidRDefault="001D6859">
      <w:pPr>
        <w:pStyle w:val="01-"/>
        <w:ind w:firstLineChars="0" w:firstLine="0"/>
      </w:pPr>
    </w:p>
    <w:p w14:paraId="1FDCCE96" w14:textId="77777777" w:rsidR="001D6859" w:rsidRDefault="00000000">
      <w:pPr>
        <w:pStyle w:val="01-"/>
        <w:numPr>
          <w:ilvl w:val="0"/>
          <w:numId w:val="16"/>
        </w:numPr>
        <w:ind w:firstLine="480"/>
      </w:pPr>
      <w:r>
        <w:t>AFLNet</w:t>
      </w:r>
      <w:r>
        <w:t>的动态插桩模式即</w:t>
      </w:r>
      <w:r>
        <w:t>QEMU-USER</w:t>
      </w:r>
      <w:r>
        <w:t>模式下，</w:t>
      </w:r>
      <w:r>
        <w:t>100</w:t>
      </w:r>
      <w:r>
        <w:t>次请求生成的</w:t>
      </w:r>
      <w:r>
        <w:t>100</w:t>
      </w:r>
      <w:r>
        <w:t>个</w:t>
      </w:r>
      <w:r>
        <w:t>trace_bits(</w:t>
      </w:r>
      <w:r>
        <w:t>实际为</w:t>
      </w:r>
      <w:r>
        <w:t>110</w:t>
      </w:r>
      <w:r>
        <w:t>次请求筛去前</w:t>
      </w:r>
      <w:r>
        <w:t>10</w:t>
      </w:r>
      <w:r>
        <w:t>项不稳定数据</w:t>
      </w:r>
      <w:r>
        <w:t>)</w:t>
      </w:r>
      <w:r>
        <w:t>的</w:t>
      </w:r>
      <w:r>
        <w:t>“</w:t>
      </w:r>
      <w:r>
        <w:t>家人数目</w:t>
      </w:r>
      <w:r>
        <w:t>(Family_Count)”</w:t>
      </w:r>
      <w:r>
        <w:t>的统计结果</w:t>
      </w:r>
      <w:r>
        <w:t>(</w:t>
      </w:r>
      <w:r>
        <w:t>三次实验取均值</w:t>
      </w:r>
      <w:r>
        <w:t>)</w:t>
      </w:r>
      <w:r>
        <w:t>如表</w:t>
      </w:r>
      <w:r>
        <w:t>4-</w:t>
      </w:r>
      <w:r>
        <w:rPr>
          <w:rFonts w:hint="eastAsia"/>
        </w:rPr>
        <w:t>3</w:t>
      </w:r>
      <w:r>
        <w:t>所示：</w:t>
      </w:r>
    </w:p>
    <w:p w14:paraId="74EE1E0A" w14:textId="77777777" w:rsidR="001D6859" w:rsidRDefault="001D6859">
      <w:pPr>
        <w:pStyle w:val="01-"/>
        <w:ind w:firstLineChars="0" w:firstLine="0"/>
      </w:pPr>
    </w:p>
    <w:p w14:paraId="6E0365C2" w14:textId="77777777" w:rsidR="001D6859" w:rsidRDefault="00000000">
      <w:pPr>
        <w:pStyle w:val="07-"/>
      </w:pPr>
      <w:r>
        <w:t>表</w:t>
      </w:r>
      <w:r>
        <w:t>4-</w:t>
      </w:r>
      <w:r>
        <w:rPr>
          <w:rFonts w:hint="eastAsia"/>
        </w:rPr>
        <w:t>3</w:t>
      </w:r>
      <w:r>
        <w:t xml:space="preserve"> AFLNet</w:t>
      </w:r>
      <w:r>
        <w:t>动态插桩模式下的</w:t>
      </w:r>
      <w:r>
        <w:t>Family_Count</w:t>
      </w:r>
      <w:r>
        <w:t>统计结果</w:t>
      </w:r>
    </w:p>
    <w:tbl>
      <w:tblPr>
        <w:tblW w:w="0" w:type="auto"/>
        <w:jc w:val="center"/>
        <w:tblBorders>
          <w:top w:val="single" w:sz="4" w:space="0" w:color="auto"/>
          <w:bottom w:val="single" w:sz="4" w:space="0" w:color="auto"/>
        </w:tblBorders>
        <w:tblLayout w:type="fixed"/>
        <w:tblLook w:val="04A0" w:firstRow="1" w:lastRow="0" w:firstColumn="1" w:lastColumn="0" w:noHBand="0" w:noVBand="1"/>
      </w:tblPr>
      <w:tblGrid>
        <w:gridCol w:w="1383"/>
        <w:gridCol w:w="1383"/>
        <w:gridCol w:w="1383"/>
        <w:gridCol w:w="1383"/>
        <w:gridCol w:w="1383"/>
        <w:gridCol w:w="1383"/>
      </w:tblGrid>
      <w:tr w:rsidR="001D6859" w14:paraId="7472CC3A" w14:textId="77777777">
        <w:trPr>
          <w:trHeight w:val="374"/>
          <w:jc w:val="center"/>
        </w:trPr>
        <w:tc>
          <w:tcPr>
            <w:tcW w:w="1383" w:type="dxa"/>
            <w:vMerge w:val="restart"/>
            <w:tcBorders>
              <w:top w:val="single" w:sz="8" w:space="0" w:color="auto"/>
              <w:right w:val="single" w:sz="4" w:space="0" w:color="000000"/>
            </w:tcBorders>
            <w:vAlign w:val="center"/>
          </w:tcPr>
          <w:p w14:paraId="1363B4B2" w14:textId="77777777" w:rsidR="001D6859" w:rsidRDefault="00000000">
            <w:pPr>
              <w:pStyle w:val="07-1"/>
            </w:pPr>
            <w:r>
              <w:t>相似度阈值</w:t>
            </w:r>
          </w:p>
        </w:tc>
        <w:tc>
          <w:tcPr>
            <w:tcW w:w="6915" w:type="dxa"/>
            <w:gridSpan w:val="5"/>
            <w:tcBorders>
              <w:top w:val="single" w:sz="8" w:space="0" w:color="auto"/>
              <w:left w:val="single" w:sz="4" w:space="0" w:color="000000"/>
              <w:bottom w:val="single" w:sz="4" w:space="0" w:color="auto"/>
            </w:tcBorders>
            <w:vAlign w:val="center"/>
          </w:tcPr>
          <w:p w14:paraId="7317D5D2" w14:textId="77777777" w:rsidR="001D6859" w:rsidRDefault="00000000">
            <w:pPr>
              <w:pStyle w:val="07-1"/>
            </w:pPr>
            <w:r>
              <w:t>AFLNet</w:t>
            </w:r>
            <w:r>
              <w:t>动态插桩模式</w:t>
            </w:r>
            <w:r>
              <w:t>:  Family_Count</w:t>
            </w:r>
          </w:p>
        </w:tc>
      </w:tr>
      <w:tr w:rsidR="001D6859" w14:paraId="24D3F1F0" w14:textId="77777777">
        <w:trPr>
          <w:trHeight w:val="374"/>
          <w:jc w:val="center"/>
        </w:trPr>
        <w:tc>
          <w:tcPr>
            <w:tcW w:w="1383" w:type="dxa"/>
            <w:vMerge/>
            <w:tcBorders>
              <w:bottom w:val="single" w:sz="4" w:space="0" w:color="auto"/>
              <w:right w:val="single" w:sz="4" w:space="0" w:color="000000"/>
            </w:tcBorders>
            <w:vAlign w:val="center"/>
          </w:tcPr>
          <w:p w14:paraId="7311BF7C" w14:textId="77777777" w:rsidR="001D6859" w:rsidRDefault="001D6859">
            <w:pPr>
              <w:pStyle w:val="07-1"/>
            </w:pPr>
          </w:p>
        </w:tc>
        <w:tc>
          <w:tcPr>
            <w:tcW w:w="1383" w:type="dxa"/>
            <w:tcBorders>
              <w:top w:val="single" w:sz="4" w:space="0" w:color="auto"/>
              <w:left w:val="single" w:sz="4" w:space="0" w:color="000000"/>
              <w:bottom w:val="single" w:sz="4" w:space="0" w:color="auto"/>
              <w:right w:val="nil"/>
            </w:tcBorders>
            <w:vAlign w:val="center"/>
          </w:tcPr>
          <w:p w14:paraId="0AEBDFFA" w14:textId="77777777" w:rsidR="001D6859" w:rsidRDefault="00000000">
            <w:pPr>
              <w:pStyle w:val="07-1"/>
            </w:pPr>
            <w:r>
              <w:t>最大值</w:t>
            </w:r>
          </w:p>
        </w:tc>
        <w:tc>
          <w:tcPr>
            <w:tcW w:w="1383" w:type="dxa"/>
            <w:tcBorders>
              <w:top w:val="single" w:sz="4" w:space="0" w:color="auto"/>
              <w:left w:val="nil"/>
              <w:bottom w:val="single" w:sz="4" w:space="0" w:color="auto"/>
              <w:right w:val="nil"/>
            </w:tcBorders>
            <w:vAlign w:val="center"/>
          </w:tcPr>
          <w:p w14:paraId="15FC2AE7" w14:textId="77777777" w:rsidR="001D6859" w:rsidRDefault="00000000">
            <w:pPr>
              <w:pStyle w:val="07-1"/>
            </w:pPr>
            <w:r>
              <w:t>最小值</w:t>
            </w:r>
          </w:p>
        </w:tc>
        <w:tc>
          <w:tcPr>
            <w:tcW w:w="1383" w:type="dxa"/>
            <w:tcBorders>
              <w:top w:val="single" w:sz="4" w:space="0" w:color="auto"/>
              <w:left w:val="nil"/>
              <w:bottom w:val="single" w:sz="4" w:space="0" w:color="auto"/>
              <w:right w:val="nil"/>
            </w:tcBorders>
            <w:vAlign w:val="center"/>
          </w:tcPr>
          <w:p w14:paraId="0606926C" w14:textId="77777777" w:rsidR="001D6859" w:rsidRDefault="00000000">
            <w:pPr>
              <w:pStyle w:val="07-1"/>
            </w:pPr>
            <w:r>
              <w:t>平均值</w:t>
            </w:r>
          </w:p>
        </w:tc>
        <w:tc>
          <w:tcPr>
            <w:tcW w:w="1383" w:type="dxa"/>
            <w:tcBorders>
              <w:top w:val="single" w:sz="4" w:space="0" w:color="auto"/>
              <w:left w:val="nil"/>
              <w:bottom w:val="single" w:sz="4" w:space="0" w:color="auto"/>
            </w:tcBorders>
            <w:vAlign w:val="center"/>
          </w:tcPr>
          <w:p w14:paraId="452BFD0B" w14:textId="77777777" w:rsidR="001D6859" w:rsidRDefault="00000000">
            <w:pPr>
              <w:pStyle w:val="07-1"/>
            </w:pPr>
            <w:r>
              <w:t>中位数</w:t>
            </w:r>
          </w:p>
        </w:tc>
        <w:tc>
          <w:tcPr>
            <w:tcW w:w="1383" w:type="dxa"/>
            <w:tcBorders>
              <w:top w:val="single" w:sz="4" w:space="0" w:color="auto"/>
              <w:left w:val="nil"/>
              <w:bottom w:val="single" w:sz="4" w:space="0" w:color="auto"/>
            </w:tcBorders>
            <w:vAlign w:val="center"/>
          </w:tcPr>
          <w:p w14:paraId="43977799" w14:textId="77777777" w:rsidR="001D6859" w:rsidRDefault="00000000">
            <w:pPr>
              <w:pStyle w:val="07-1"/>
            </w:pPr>
            <w:r>
              <w:t>众数</w:t>
            </w:r>
          </w:p>
        </w:tc>
      </w:tr>
      <w:tr w:rsidR="001D6859" w14:paraId="568840D4" w14:textId="77777777">
        <w:trPr>
          <w:trHeight w:val="90"/>
          <w:jc w:val="center"/>
        </w:trPr>
        <w:tc>
          <w:tcPr>
            <w:tcW w:w="1383" w:type="dxa"/>
            <w:tcBorders>
              <w:top w:val="nil"/>
              <w:bottom w:val="nil"/>
              <w:right w:val="single" w:sz="4" w:space="0" w:color="000000"/>
            </w:tcBorders>
            <w:vAlign w:val="center"/>
          </w:tcPr>
          <w:p w14:paraId="71F5575B" w14:textId="77777777" w:rsidR="001D6859" w:rsidRDefault="00000000">
            <w:pPr>
              <w:pStyle w:val="07-1"/>
            </w:pPr>
            <w:r>
              <w:t>0.9</w:t>
            </w:r>
          </w:p>
        </w:tc>
        <w:tc>
          <w:tcPr>
            <w:tcW w:w="1383" w:type="dxa"/>
            <w:tcBorders>
              <w:top w:val="nil"/>
              <w:left w:val="single" w:sz="4" w:space="0" w:color="000000"/>
              <w:bottom w:val="nil"/>
            </w:tcBorders>
            <w:vAlign w:val="center"/>
          </w:tcPr>
          <w:p w14:paraId="6C252FB9" w14:textId="77777777" w:rsidR="001D6859" w:rsidRDefault="00000000">
            <w:pPr>
              <w:pStyle w:val="07-1"/>
            </w:pPr>
            <w:r>
              <w:t>100.00</w:t>
            </w:r>
          </w:p>
        </w:tc>
        <w:tc>
          <w:tcPr>
            <w:tcW w:w="1383" w:type="dxa"/>
            <w:tcBorders>
              <w:top w:val="nil"/>
              <w:bottom w:val="nil"/>
            </w:tcBorders>
            <w:vAlign w:val="center"/>
          </w:tcPr>
          <w:p w14:paraId="69A4BB2C" w14:textId="77777777" w:rsidR="001D6859" w:rsidRDefault="00000000">
            <w:pPr>
              <w:pStyle w:val="07-1"/>
            </w:pPr>
            <w:r>
              <w:t>100.00</w:t>
            </w:r>
          </w:p>
        </w:tc>
        <w:tc>
          <w:tcPr>
            <w:tcW w:w="1383" w:type="dxa"/>
            <w:tcBorders>
              <w:top w:val="nil"/>
              <w:bottom w:val="nil"/>
            </w:tcBorders>
            <w:vAlign w:val="center"/>
          </w:tcPr>
          <w:p w14:paraId="6FAD87A2" w14:textId="77777777" w:rsidR="001D6859" w:rsidRDefault="00000000">
            <w:pPr>
              <w:pStyle w:val="07-1"/>
            </w:pPr>
            <w:r>
              <w:t>100.00</w:t>
            </w:r>
          </w:p>
        </w:tc>
        <w:tc>
          <w:tcPr>
            <w:tcW w:w="1383" w:type="dxa"/>
            <w:tcBorders>
              <w:top w:val="nil"/>
              <w:bottom w:val="nil"/>
            </w:tcBorders>
            <w:vAlign w:val="center"/>
          </w:tcPr>
          <w:p w14:paraId="6F394D55" w14:textId="77777777" w:rsidR="001D6859" w:rsidRDefault="00000000">
            <w:pPr>
              <w:pStyle w:val="07-1"/>
            </w:pPr>
            <w:r>
              <w:t>100.00</w:t>
            </w:r>
          </w:p>
        </w:tc>
        <w:tc>
          <w:tcPr>
            <w:tcW w:w="1383" w:type="dxa"/>
            <w:tcBorders>
              <w:top w:val="nil"/>
              <w:bottom w:val="nil"/>
            </w:tcBorders>
            <w:vAlign w:val="center"/>
          </w:tcPr>
          <w:p w14:paraId="04589CE9" w14:textId="77777777" w:rsidR="001D6859" w:rsidRDefault="00000000">
            <w:pPr>
              <w:pStyle w:val="07-1"/>
            </w:pPr>
            <w:r>
              <w:t>100.00</w:t>
            </w:r>
          </w:p>
        </w:tc>
      </w:tr>
      <w:tr w:rsidR="001D6859" w14:paraId="1B2C7A61" w14:textId="77777777">
        <w:trPr>
          <w:trHeight w:val="90"/>
          <w:jc w:val="center"/>
        </w:trPr>
        <w:tc>
          <w:tcPr>
            <w:tcW w:w="1383" w:type="dxa"/>
            <w:tcBorders>
              <w:top w:val="nil"/>
              <w:bottom w:val="nil"/>
              <w:right w:val="single" w:sz="4" w:space="0" w:color="000000"/>
            </w:tcBorders>
            <w:vAlign w:val="center"/>
          </w:tcPr>
          <w:p w14:paraId="442BE8F8" w14:textId="77777777" w:rsidR="001D6859" w:rsidRDefault="00000000">
            <w:pPr>
              <w:pStyle w:val="07-1"/>
            </w:pPr>
            <w:r>
              <w:t>0.95</w:t>
            </w:r>
          </w:p>
        </w:tc>
        <w:tc>
          <w:tcPr>
            <w:tcW w:w="1383" w:type="dxa"/>
            <w:tcBorders>
              <w:top w:val="nil"/>
              <w:left w:val="single" w:sz="4" w:space="0" w:color="000000"/>
              <w:bottom w:val="nil"/>
            </w:tcBorders>
            <w:vAlign w:val="center"/>
          </w:tcPr>
          <w:p w14:paraId="639557C5" w14:textId="77777777" w:rsidR="001D6859" w:rsidRDefault="00000000">
            <w:pPr>
              <w:pStyle w:val="07-1"/>
            </w:pPr>
            <w:r>
              <w:t>100.00</w:t>
            </w:r>
          </w:p>
        </w:tc>
        <w:tc>
          <w:tcPr>
            <w:tcW w:w="1383" w:type="dxa"/>
            <w:tcBorders>
              <w:top w:val="nil"/>
              <w:bottom w:val="nil"/>
            </w:tcBorders>
            <w:vAlign w:val="center"/>
          </w:tcPr>
          <w:p w14:paraId="73550D0F" w14:textId="77777777" w:rsidR="001D6859" w:rsidRDefault="00000000">
            <w:pPr>
              <w:pStyle w:val="07-1"/>
            </w:pPr>
            <w:r>
              <w:t>100.00</w:t>
            </w:r>
          </w:p>
        </w:tc>
        <w:tc>
          <w:tcPr>
            <w:tcW w:w="1383" w:type="dxa"/>
            <w:tcBorders>
              <w:top w:val="nil"/>
              <w:bottom w:val="nil"/>
            </w:tcBorders>
            <w:vAlign w:val="center"/>
          </w:tcPr>
          <w:p w14:paraId="20E2F941" w14:textId="77777777" w:rsidR="001D6859" w:rsidRDefault="00000000">
            <w:pPr>
              <w:pStyle w:val="07-1"/>
            </w:pPr>
            <w:r>
              <w:t>100.00</w:t>
            </w:r>
          </w:p>
        </w:tc>
        <w:tc>
          <w:tcPr>
            <w:tcW w:w="1383" w:type="dxa"/>
            <w:tcBorders>
              <w:top w:val="nil"/>
              <w:bottom w:val="nil"/>
            </w:tcBorders>
            <w:vAlign w:val="center"/>
          </w:tcPr>
          <w:p w14:paraId="3E80EF61" w14:textId="77777777" w:rsidR="001D6859" w:rsidRDefault="00000000">
            <w:pPr>
              <w:pStyle w:val="07-1"/>
            </w:pPr>
            <w:r>
              <w:t>100.00</w:t>
            </w:r>
          </w:p>
        </w:tc>
        <w:tc>
          <w:tcPr>
            <w:tcW w:w="1383" w:type="dxa"/>
            <w:tcBorders>
              <w:top w:val="nil"/>
              <w:bottom w:val="nil"/>
            </w:tcBorders>
            <w:vAlign w:val="center"/>
          </w:tcPr>
          <w:p w14:paraId="736C41FD" w14:textId="77777777" w:rsidR="001D6859" w:rsidRDefault="00000000">
            <w:pPr>
              <w:pStyle w:val="07-1"/>
            </w:pPr>
            <w:r>
              <w:t>100.00</w:t>
            </w:r>
          </w:p>
        </w:tc>
      </w:tr>
      <w:tr w:rsidR="001D6859" w14:paraId="28752C7A" w14:textId="77777777">
        <w:trPr>
          <w:trHeight w:val="90"/>
          <w:jc w:val="center"/>
        </w:trPr>
        <w:tc>
          <w:tcPr>
            <w:tcW w:w="1383" w:type="dxa"/>
            <w:tcBorders>
              <w:top w:val="nil"/>
              <w:bottom w:val="nil"/>
              <w:right w:val="single" w:sz="4" w:space="0" w:color="000000"/>
            </w:tcBorders>
            <w:vAlign w:val="center"/>
          </w:tcPr>
          <w:p w14:paraId="145F8B45" w14:textId="77777777" w:rsidR="001D6859" w:rsidRDefault="00000000">
            <w:pPr>
              <w:pStyle w:val="07-1"/>
            </w:pPr>
            <w:r>
              <w:t>0.99</w:t>
            </w:r>
          </w:p>
        </w:tc>
        <w:tc>
          <w:tcPr>
            <w:tcW w:w="1383" w:type="dxa"/>
            <w:tcBorders>
              <w:top w:val="nil"/>
              <w:left w:val="single" w:sz="4" w:space="0" w:color="000000"/>
              <w:bottom w:val="nil"/>
            </w:tcBorders>
            <w:vAlign w:val="center"/>
          </w:tcPr>
          <w:p w14:paraId="306E9A1A" w14:textId="77777777" w:rsidR="001D6859" w:rsidRDefault="00000000">
            <w:pPr>
              <w:pStyle w:val="07-1"/>
            </w:pPr>
            <w:r>
              <w:t>96.00</w:t>
            </w:r>
          </w:p>
        </w:tc>
        <w:tc>
          <w:tcPr>
            <w:tcW w:w="1383" w:type="dxa"/>
            <w:tcBorders>
              <w:top w:val="nil"/>
              <w:bottom w:val="nil"/>
            </w:tcBorders>
            <w:vAlign w:val="center"/>
          </w:tcPr>
          <w:p w14:paraId="1E1AAE97" w14:textId="77777777" w:rsidR="001D6859" w:rsidRDefault="00000000">
            <w:pPr>
              <w:pStyle w:val="07-1"/>
            </w:pPr>
            <w:r>
              <w:t>3.33</w:t>
            </w:r>
          </w:p>
        </w:tc>
        <w:tc>
          <w:tcPr>
            <w:tcW w:w="1383" w:type="dxa"/>
            <w:tcBorders>
              <w:top w:val="nil"/>
              <w:bottom w:val="nil"/>
            </w:tcBorders>
            <w:vAlign w:val="center"/>
          </w:tcPr>
          <w:p w14:paraId="00A893DA" w14:textId="77777777" w:rsidR="001D6859" w:rsidRDefault="00000000">
            <w:pPr>
              <w:pStyle w:val="07-1"/>
            </w:pPr>
            <w:r>
              <w:t>93.53</w:t>
            </w:r>
          </w:p>
        </w:tc>
        <w:tc>
          <w:tcPr>
            <w:tcW w:w="1383" w:type="dxa"/>
            <w:tcBorders>
              <w:top w:val="nil"/>
              <w:bottom w:val="nil"/>
            </w:tcBorders>
            <w:vAlign w:val="center"/>
          </w:tcPr>
          <w:p w14:paraId="5E3CC020" w14:textId="77777777" w:rsidR="001D6859" w:rsidRDefault="00000000">
            <w:pPr>
              <w:pStyle w:val="07-1"/>
            </w:pPr>
            <w:r>
              <w:t>96.67</w:t>
            </w:r>
          </w:p>
        </w:tc>
        <w:tc>
          <w:tcPr>
            <w:tcW w:w="1383" w:type="dxa"/>
            <w:tcBorders>
              <w:top w:val="nil"/>
              <w:bottom w:val="nil"/>
            </w:tcBorders>
            <w:vAlign w:val="center"/>
          </w:tcPr>
          <w:p w14:paraId="5BA372BA" w14:textId="77777777" w:rsidR="001D6859" w:rsidRDefault="00000000">
            <w:pPr>
              <w:pStyle w:val="07-1"/>
            </w:pPr>
            <w:r>
              <w:t>96.67</w:t>
            </w:r>
          </w:p>
        </w:tc>
      </w:tr>
      <w:tr w:rsidR="001D6859" w14:paraId="516237B7" w14:textId="77777777">
        <w:trPr>
          <w:trHeight w:val="90"/>
          <w:jc w:val="center"/>
        </w:trPr>
        <w:tc>
          <w:tcPr>
            <w:tcW w:w="1383" w:type="dxa"/>
            <w:tcBorders>
              <w:top w:val="nil"/>
              <w:bottom w:val="nil"/>
              <w:right w:val="single" w:sz="4" w:space="0" w:color="000000"/>
            </w:tcBorders>
            <w:vAlign w:val="center"/>
          </w:tcPr>
          <w:p w14:paraId="3238152B" w14:textId="77777777" w:rsidR="001D6859" w:rsidRDefault="00000000">
            <w:pPr>
              <w:pStyle w:val="07-1"/>
            </w:pPr>
            <w:r>
              <w:t>0.999</w:t>
            </w:r>
          </w:p>
        </w:tc>
        <w:tc>
          <w:tcPr>
            <w:tcW w:w="1383" w:type="dxa"/>
            <w:tcBorders>
              <w:top w:val="nil"/>
              <w:left w:val="single" w:sz="4" w:space="0" w:color="000000"/>
              <w:bottom w:val="nil"/>
            </w:tcBorders>
            <w:vAlign w:val="center"/>
          </w:tcPr>
          <w:p w14:paraId="2C90EC16" w14:textId="77777777" w:rsidR="001D6859" w:rsidRDefault="00000000">
            <w:pPr>
              <w:pStyle w:val="07-1"/>
            </w:pPr>
            <w:r>
              <w:t>89.67</w:t>
            </w:r>
          </w:p>
        </w:tc>
        <w:tc>
          <w:tcPr>
            <w:tcW w:w="1383" w:type="dxa"/>
            <w:tcBorders>
              <w:top w:val="nil"/>
              <w:bottom w:val="nil"/>
            </w:tcBorders>
            <w:vAlign w:val="center"/>
          </w:tcPr>
          <w:p w14:paraId="4EBDDD2F" w14:textId="77777777" w:rsidR="001D6859" w:rsidRDefault="00000000">
            <w:pPr>
              <w:pStyle w:val="07-1"/>
            </w:pPr>
            <w:r>
              <w:t>1.33</w:t>
            </w:r>
          </w:p>
        </w:tc>
        <w:tc>
          <w:tcPr>
            <w:tcW w:w="1383" w:type="dxa"/>
            <w:tcBorders>
              <w:top w:val="nil"/>
              <w:bottom w:val="nil"/>
            </w:tcBorders>
            <w:vAlign w:val="center"/>
          </w:tcPr>
          <w:p w14:paraId="64DB4211" w14:textId="77777777" w:rsidR="001D6859" w:rsidRDefault="00000000">
            <w:pPr>
              <w:pStyle w:val="07-1"/>
            </w:pPr>
            <w:r>
              <w:t>80.08</w:t>
            </w:r>
          </w:p>
        </w:tc>
        <w:tc>
          <w:tcPr>
            <w:tcW w:w="1383" w:type="dxa"/>
            <w:tcBorders>
              <w:top w:val="nil"/>
              <w:bottom w:val="nil"/>
            </w:tcBorders>
            <w:vAlign w:val="center"/>
          </w:tcPr>
          <w:p w14:paraId="4A8278E4" w14:textId="77777777" w:rsidR="001D6859" w:rsidRDefault="00000000">
            <w:pPr>
              <w:pStyle w:val="07-1"/>
            </w:pPr>
            <w:r>
              <w:t>89.33</w:t>
            </w:r>
          </w:p>
        </w:tc>
        <w:tc>
          <w:tcPr>
            <w:tcW w:w="1383" w:type="dxa"/>
            <w:tcBorders>
              <w:top w:val="nil"/>
              <w:bottom w:val="nil"/>
            </w:tcBorders>
            <w:vAlign w:val="center"/>
          </w:tcPr>
          <w:p w14:paraId="0A64A031" w14:textId="77777777" w:rsidR="001D6859" w:rsidRDefault="00000000">
            <w:pPr>
              <w:pStyle w:val="07-1"/>
            </w:pPr>
            <w:r>
              <w:t>89.33</w:t>
            </w:r>
          </w:p>
        </w:tc>
      </w:tr>
      <w:tr w:rsidR="001D6859" w14:paraId="0102C478" w14:textId="77777777">
        <w:trPr>
          <w:trHeight w:val="90"/>
          <w:jc w:val="center"/>
        </w:trPr>
        <w:tc>
          <w:tcPr>
            <w:tcW w:w="1383" w:type="dxa"/>
            <w:tcBorders>
              <w:top w:val="nil"/>
              <w:bottom w:val="single" w:sz="8" w:space="0" w:color="auto"/>
              <w:right w:val="single" w:sz="4" w:space="0" w:color="000000"/>
            </w:tcBorders>
            <w:vAlign w:val="center"/>
          </w:tcPr>
          <w:p w14:paraId="40003EFF" w14:textId="77777777" w:rsidR="001D6859" w:rsidRDefault="00000000">
            <w:pPr>
              <w:pStyle w:val="07-1"/>
            </w:pPr>
            <w:r>
              <w:t>0.9999</w:t>
            </w:r>
          </w:p>
        </w:tc>
        <w:tc>
          <w:tcPr>
            <w:tcW w:w="1383" w:type="dxa"/>
            <w:tcBorders>
              <w:top w:val="nil"/>
              <w:left w:val="single" w:sz="4" w:space="0" w:color="000000"/>
              <w:bottom w:val="single" w:sz="8" w:space="0" w:color="auto"/>
            </w:tcBorders>
            <w:vAlign w:val="center"/>
          </w:tcPr>
          <w:p w14:paraId="647D9C78" w14:textId="77777777" w:rsidR="001D6859" w:rsidRDefault="00000000">
            <w:pPr>
              <w:pStyle w:val="07-1"/>
            </w:pPr>
            <w:r>
              <w:t>3.00</w:t>
            </w:r>
          </w:p>
        </w:tc>
        <w:tc>
          <w:tcPr>
            <w:tcW w:w="1383" w:type="dxa"/>
            <w:tcBorders>
              <w:top w:val="nil"/>
              <w:bottom w:val="single" w:sz="8" w:space="0" w:color="auto"/>
            </w:tcBorders>
            <w:vAlign w:val="center"/>
          </w:tcPr>
          <w:p w14:paraId="41E88DA5" w14:textId="77777777" w:rsidR="001D6859" w:rsidRDefault="00000000">
            <w:pPr>
              <w:pStyle w:val="07-1"/>
            </w:pPr>
            <w:r>
              <w:t>1.00</w:t>
            </w:r>
          </w:p>
        </w:tc>
        <w:tc>
          <w:tcPr>
            <w:tcW w:w="1383" w:type="dxa"/>
            <w:tcBorders>
              <w:top w:val="nil"/>
              <w:bottom w:val="single" w:sz="8" w:space="0" w:color="auto"/>
            </w:tcBorders>
            <w:vAlign w:val="center"/>
          </w:tcPr>
          <w:p w14:paraId="118EDBEB" w14:textId="77777777" w:rsidR="001D6859" w:rsidRDefault="00000000">
            <w:pPr>
              <w:pStyle w:val="07-1"/>
            </w:pPr>
            <w:r>
              <w:t>1.26</w:t>
            </w:r>
          </w:p>
        </w:tc>
        <w:tc>
          <w:tcPr>
            <w:tcW w:w="1383" w:type="dxa"/>
            <w:tcBorders>
              <w:top w:val="nil"/>
              <w:bottom w:val="single" w:sz="8" w:space="0" w:color="auto"/>
            </w:tcBorders>
            <w:vAlign w:val="center"/>
          </w:tcPr>
          <w:p w14:paraId="30978C35" w14:textId="77777777" w:rsidR="001D6859" w:rsidRDefault="00000000">
            <w:pPr>
              <w:pStyle w:val="07-1"/>
            </w:pPr>
            <w:r>
              <w:t>1.00</w:t>
            </w:r>
          </w:p>
        </w:tc>
        <w:tc>
          <w:tcPr>
            <w:tcW w:w="1383" w:type="dxa"/>
            <w:tcBorders>
              <w:top w:val="nil"/>
              <w:bottom w:val="single" w:sz="8" w:space="0" w:color="auto"/>
            </w:tcBorders>
            <w:vAlign w:val="center"/>
          </w:tcPr>
          <w:p w14:paraId="40EA8BD2" w14:textId="77777777" w:rsidR="001D6859" w:rsidRDefault="00000000">
            <w:pPr>
              <w:pStyle w:val="07-1"/>
            </w:pPr>
            <w:r>
              <w:t>1.00</w:t>
            </w:r>
          </w:p>
        </w:tc>
      </w:tr>
    </w:tbl>
    <w:p w14:paraId="6237E684" w14:textId="77777777" w:rsidR="001D6859" w:rsidRDefault="001D6859">
      <w:pPr>
        <w:pStyle w:val="01-"/>
        <w:ind w:firstLineChars="0" w:firstLine="0"/>
      </w:pPr>
    </w:p>
    <w:p w14:paraId="15933544" w14:textId="77777777" w:rsidR="001D6859" w:rsidRDefault="00000000">
      <w:pPr>
        <w:pStyle w:val="01-"/>
        <w:numPr>
          <w:ilvl w:val="0"/>
          <w:numId w:val="16"/>
        </w:numPr>
        <w:ind w:firstLine="480"/>
      </w:pPr>
      <w:r>
        <w:t>AFLNetSpy</w:t>
      </w:r>
      <w:r>
        <w:t>系统模式下，</w:t>
      </w:r>
      <w:r>
        <w:t>100</w:t>
      </w:r>
      <w:r>
        <w:t>次请求生成的</w:t>
      </w:r>
      <w:r>
        <w:t>100</w:t>
      </w:r>
      <w:r>
        <w:t>个</w:t>
      </w:r>
      <w:r>
        <w:t>trace_bits(</w:t>
      </w:r>
      <w:r>
        <w:t>实际为</w:t>
      </w:r>
      <w:r>
        <w:t>110</w:t>
      </w:r>
      <w:r>
        <w:t>次请求筛去前</w:t>
      </w:r>
      <w:r>
        <w:t>10</w:t>
      </w:r>
      <w:r>
        <w:t>项不稳定数据</w:t>
      </w:r>
      <w:r>
        <w:t>)</w:t>
      </w:r>
      <w:r>
        <w:t>，的</w:t>
      </w:r>
      <w:r>
        <w:t>“</w:t>
      </w:r>
      <w:r>
        <w:t>家人数目</w:t>
      </w:r>
      <w:r>
        <w:t>(Family_Count)”</w:t>
      </w:r>
      <w:r>
        <w:t>的统计结果</w:t>
      </w:r>
      <w:r>
        <w:t>(</w:t>
      </w:r>
      <w:r>
        <w:t>三次实验取均值</w:t>
      </w:r>
      <w:r>
        <w:t>)</w:t>
      </w:r>
      <w:r>
        <w:t>如表</w:t>
      </w:r>
      <w:r>
        <w:t>4-</w:t>
      </w:r>
      <w:r>
        <w:rPr>
          <w:rFonts w:hint="eastAsia"/>
        </w:rPr>
        <w:t>4</w:t>
      </w:r>
      <w:r>
        <w:t>所示：</w:t>
      </w:r>
    </w:p>
    <w:p w14:paraId="4B6F3271" w14:textId="77777777" w:rsidR="001D6859" w:rsidRDefault="001D6859">
      <w:pPr>
        <w:pStyle w:val="01-"/>
        <w:ind w:firstLineChars="0" w:firstLine="0"/>
      </w:pPr>
    </w:p>
    <w:p w14:paraId="03EEF07F" w14:textId="77777777" w:rsidR="001D6859" w:rsidRDefault="00000000">
      <w:pPr>
        <w:pStyle w:val="07-"/>
      </w:pPr>
      <w:r>
        <w:t>表</w:t>
      </w:r>
      <w:r>
        <w:t>4-</w:t>
      </w:r>
      <w:r>
        <w:rPr>
          <w:rFonts w:hint="eastAsia"/>
        </w:rPr>
        <w:t>4</w:t>
      </w:r>
      <w:r>
        <w:t xml:space="preserve"> AFLNetSpy</w:t>
      </w:r>
      <w:r>
        <w:t>系统模式下的</w:t>
      </w:r>
      <w:r>
        <w:t>Family_Count</w:t>
      </w:r>
      <w:r>
        <w:t>统计结果</w:t>
      </w:r>
    </w:p>
    <w:tbl>
      <w:tblPr>
        <w:tblW w:w="0" w:type="auto"/>
        <w:jc w:val="center"/>
        <w:tblBorders>
          <w:top w:val="single" w:sz="4" w:space="0" w:color="auto"/>
          <w:bottom w:val="single" w:sz="4" w:space="0" w:color="auto"/>
        </w:tblBorders>
        <w:tblLayout w:type="fixed"/>
        <w:tblLook w:val="04A0" w:firstRow="1" w:lastRow="0" w:firstColumn="1" w:lastColumn="0" w:noHBand="0" w:noVBand="1"/>
      </w:tblPr>
      <w:tblGrid>
        <w:gridCol w:w="1383"/>
        <w:gridCol w:w="1383"/>
        <w:gridCol w:w="1383"/>
        <w:gridCol w:w="1383"/>
        <w:gridCol w:w="1383"/>
        <w:gridCol w:w="1383"/>
      </w:tblGrid>
      <w:tr w:rsidR="001D6859" w14:paraId="0FFC1392" w14:textId="77777777">
        <w:trPr>
          <w:trHeight w:val="374"/>
          <w:jc w:val="center"/>
        </w:trPr>
        <w:tc>
          <w:tcPr>
            <w:tcW w:w="1383" w:type="dxa"/>
            <w:vMerge w:val="restart"/>
            <w:tcBorders>
              <w:top w:val="single" w:sz="8" w:space="0" w:color="auto"/>
              <w:bottom w:val="single" w:sz="4" w:space="0" w:color="000000"/>
              <w:right w:val="single" w:sz="4" w:space="0" w:color="000000"/>
            </w:tcBorders>
            <w:vAlign w:val="center"/>
          </w:tcPr>
          <w:p w14:paraId="008CEAA5" w14:textId="77777777" w:rsidR="001D6859" w:rsidRDefault="00000000">
            <w:pPr>
              <w:pStyle w:val="07-1"/>
            </w:pPr>
            <w:r>
              <w:t>相似度阈值</w:t>
            </w:r>
          </w:p>
        </w:tc>
        <w:tc>
          <w:tcPr>
            <w:tcW w:w="6915" w:type="dxa"/>
            <w:gridSpan w:val="5"/>
            <w:tcBorders>
              <w:top w:val="single" w:sz="8" w:space="0" w:color="auto"/>
              <w:left w:val="single" w:sz="4" w:space="0" w:color="000000"/>
              <w:bottom w:val="single" w:sz="4" w:space="0" w:color="000000"/>
            </w:tcBorders>
            <w:vAlign w:val="center"/>
          </w:tcPr>
          <w:p w14:paraId="39125964" w14:textId="77777777" w:rsidR="001D6859" w:rsidRDefault="00000000">
            <w:pPr>
              <w:pStyle w:val="07-1"/>
            </w:pPr>
            <w:r>
              <w:t>AFLNetSpy:  Family_Count</w:t>
            </w:r>
          </w:p>
        </w:tc>
      </w:tr>
      <w:tr w:rsidR="001D6859" w14:paraId="2D2D6E03" w14:textId="77777777">
        <w:trPr>
          <w:trHeight w:val="374"/>
          <w:jc w:val="center"/>
        </w:trPr>
        <w:tc>
          <w:tcPr>
            <w:tcW w:w="1383" w:type="dxa"/>
            <w:vMerge/>
            <w:tcBorders>
              <w:top w:val="single" w:sz="4" w:space="0" w:color="000000"/>
              <w:bottom w:val="single" w:sz="4" w:space="0" w:color="auto"/>
              <w:right w:val="single" w:sz="4" w:space="0" w:color="000000"/>
            </w:tcBorders>
            <w:vAlign w:val="center"/>
          </w:tcPr>
          <w:p w14:paraId="5487767E" w14:textId="77777777" w:rsidR="001D6859" w:rsidRDefault="001D6859">
            <w:pPr>
              <w:pStyle w:val="07-1"/>
            </w:pPr>
          </w:p>
        </w:tc>
        <w:tc>
          <w:tcPr>
            <w:tcW w:w="1383" w:type="dxa"/>
            <w:tcBorders>
              <w:top w:val="single" w:sz="4" w:space="0" w:color="000000"/>
              <w:left w:val="single" w:sz="4" w:space="0" w:color="000000"/>
              <w:bottom w:val="single" w:sz="4" w:space="0" w:color="auto"/>
              <w:right w:val="nil"/>
            </w:tcBorders>
            <w:vAlign w:val="center"/>
          </w:tcPr>
          <w:p w14:paraId="6BD9B14A" w14:textId="77777777" w:rsidR="001D6859" w:rsidRDefault="00000000">
            <w:pPr>
              <w:pStyle w:val="07-1"/>
            </w:pPr>
            <w:r>
              <w:t>最大值</w:t>
            </w:r>
          </w:p>
        </w:tc>
        <w:tc>
          <w:tcPr>
            <w:tcW w:w="1383" w:type="dxa"/>
            <w:tcBorders>
              <w:top w:val="single" w:sz="4" w:space="0" w:color="000000"/>
              <w:left w:val="nil"/>
              <w:bottom w:val="single" w:sz="4" w:space="0" w:color="auto"/>
              <w:right w:val="nil"/>
            </w:tcBorders>
            <w:vAlign w:val="center"/>
          </w:tcPr>
          <w:p w14:paraId="197344D8" w14:textId="77777777" w:rsidR="001D6859" w:rsidRDefault="00000000">
            <w:pPr>
              <w:pStyle w:val="07-1"/>
            </w:pPr>
            <w:r>
              <w:t>最小值</w:t>
            </w:r>
          </w:p>
        </w:tc>
        <w:tc>
          <w:tcPr>
            <w:tcW w:w="1383" w:type="dxa"/>
            <w:tcBorders>
              <w:top w:val="single" w:sz="4" w:space="0" w:color="000000"/>
              <w:left w:val="nil"/>
              <w:bottom w:val="single" w:sz="4" w:space="0" w:color="auto"/>
              <w:right w:val="nil"/>
            </w:tcBorders>
            <w:vAlign w:val="center"/>
          </w:tcPr>
          <w:p w14:paraId="7624C7BD" w14:textId="77777777" w:rsidR="001D6859" w:rsidRDefault="00000000">
            <w:pPr>
              <w:pStyle w:val="07-1"/>
            </w:pPr>
            <w:r>
              <w:t>平均值</w:t>
            </w:r>
          </w:p>
        </w:tc>
        <w:tc>
          <w:tcPr>
            <w:tcW w:w="1383" w:type="dxa"/>
            <w:tcBorders>
              <w:top w:val="single" w:sz="4" w:space="0" w:color="000000"/>
              <w:left w:val="nil"/>
              <w:bottom w:val="single" w:sz="4" w:space="0" w:color="auto"/>
            </w:tcBorders>
            <w:vAlign w:val="center"/>
          </w:tcPr>
          <w:p w14:paraId="7C0FA37B" w14:textId="77777777" w:rsidR="001D6859" w:rsidRDefault="00000000">
            <w:pPr>
              <w:pStyle w:val="07-1"/>
            </w:pPr>
            <w:r>
              <w:t>中位数</w:t>
            </w:r>
          </w:p>
        </w:tc>
        <w:tc>
          <w:tcPr>
            <w:tcW w:w="1383" w:type="dxa"/>
            <w:tcBorders>
              <w:top w:val="single" w:sz="4" w:space="0" w:color="000000"/>
              <w:left w:val="nil"/>
              <w:bottom w:val="single" w:sz="4" w:space="0" w:color="auto"/>
            </w:tcBorders>
            <w:vAlign w:val="center"/>
          </w:tcPr>
          <w:p w14:paraId="7EFF8F67" w14:textId="77777777" w:rsidR="001D6859" w:rsidRDefault="00000000">
            <w:pPr>
              <w:pStyle w:val="07-1"/>
            </w:pPr>
            <w:r>
              <w:t>众数</w:t>
            </w:r>
          </w:p>
        </w:tc>
      </w:tr>
      <w:tr w:rsidR="001D6859" w14:paraId="66481231" w14:textId="77777777">
        <w:trPr>
          <w:trHeight w:val="90"/>
          <w:jc w:val="center"/>
        </w:trPr>
        <w:tc>
          <w:tcPr>
            <w:tcW w:w="1383" w:type="dxa"/>
            <w:tcBorders>
              <w:top w:val="nil"/>
              <w:bottom w:val="nil"/>
              <w:right w:val="single" w:sz="4" w:space="0" w:color="000000"/>
            </w:tcBorders>
            <w:vAlign w:val="center"/>
          </w:tcPr>
          <w:p w14:paraId="42E22BDA" w14:textId="77777777" w:rsidR="001D6859" w:rsidRDefault="00000000">
            <w:pPr>
              <w:pStyle w:val="07-1"/>
            </w:pPr>
            <w:r>
              <w:t>0.5</w:t>
            </w:r>
          </w:p>
        </w:tc>
        <w:tc>
          <w:tcPr>
            <w:tcW w:w="1383" w:type="dxa"/>
            <w:tcBorders>
              <w:top w:val="nil"/>
              <w:left w:val="single" w:sz="4" w:space="0" w:color="000000"/>
              <w:bottom w:val="nil"/>
            </w:tcBorders>
            <w:vAlign w:val="center"/>
          </w:tcPr>
          <w:p w14:paraId="79B91DF6" w14:textId="77777777" w:rsidR="001D6859" w:rsidRDefault="00000000">
            <w:pPr>
              <w:pStyle w:val="07-1"/>
            </w:pPr>
            <w:r>
              <w:t>100.00</w:t>
            </w:r>
          </w:p>
        </w:tc>
        <w:tc>
          <w:tcPr>
            <w:tcW w:w="1383" w:type="dxa"/>
            <w:tcBorders>
              <w:top w:val="nil"/>
              <w:bottom w:val="nil"/>
            </w:tcBorders>
            <w:vAlign w:val="center"/>
          </w:tcPr>
          <w:p w14:paraId="4DBF696B" w14:textId="77777777" w:rsidR="001D6859" w:rsidRDefault="00000000">
            <w:pPr>
              <w:pStyle w:val="07-1"/>
            </w:pPr>
            <w:r>
              <w:t>100.00</w:t>
            </w:r>
          </w:p>
        </w:tc>
        <w:tc>
          <w:tcPr>
            <w:tcW w:w="1383" w:type="dxa"/>
            <w:tcBorders>
              <w:top w:val="nil"/>
              <w:bottom w:val="nil"/>
            </w:tcBorders>
            <w:vAlign w:val="center"/>
          </w:tcPr>
          <w:p w14:paraId="433BFBDF" w14:textId="77777777" w:rsidR="001D6859" w:rsidRDefault="00000000">
            <w:pPr>
              <w:pStyle w:val="07-1"/>
            </w:pPr>
            <w:r>
              <w:t>100.00</w:t>
            </w:r>
          </w:p>
        </w:tc>
        <w:tc>
          <w:tcPr>
            <w:tcW w:w="1383" w:type="dxa"/>
            <w:tcBorders>
              <w:top w:val="nil"/>
              <w:bottom w:val="nil"/>
            </w:tcBorders>
            <w:vAlign w:val="center"/>
          </w:tcPr>
          <w:p w14:paraId="6F3A7738" w14:textId="77777777" w:rsidR="001D6859" w:rsidRDefault="00000000">
            <w:pPr>
              <w:pStyle w:val="07-1"/>
            </w:pPr>
            <w:r>
              <w:t>100.00</w:t>
            </w:r>
          </w:p>
        </w:tc>
        <w:tc>
          <w:tcPr>
            <w:tcW w:w="1383" w:type="dxa"/>
            <w:tcBorders>
              <w:top w:val="nil"/>
              <w:bottom w:val="nil"/>
            </w:tcBorders>
            <w:vAlign w:val="center"/>
          </w:tcPr>
          <w:p w14:paraId="30FC9E0C" w14:textId="77777777" w:rsidR="001D6859" w:rsidRDefault="00000000">
            <w:pPr>
              <w:pStyle w:val="07-1"/>
            </w:pPr>
            <w:r>
              <w:t>100.00</w:t>
            </w:r>
          </w:p>
        </w:tc>
      </w:tr>
      <w:tr w:rsidR="001D6859" w14:paraId="39A3CBCF" w14:textId="77777777">
        <w:trPr>
          <w:trHeight w:val="90"/>
          <w:jc w:val="center"/>
        </w:trPr>
        <w:tc>
          <w:tcPr>
            <w:tcW w:w="1383" w:type="dxa"/>
            <w:tcBorders>
              <w:top w:val="nil"/>
              <w:bottom w:val="nil"/>
              <w:right w:val="single" w:sz="4" w:space="0" w:color="000000"/>
            </w:tcBorders>
            <w:vAlign w:val="center"/>
          </w:tcPr>
          <w:p w14:paraId="75EEC7DA" w14:textId="77777777" w:rsidR="001D6859" w:rsidRDefault="00000000">
            <w:pPr>
              <w:pStyle w:val="07-1"/>
            </w:pPr>
            <w:r>
              <w:t>0.6</w:t>
            </w:r>
          </w:p>
        </w:tc>
        <w:tc>
          <w:tcPr>
            <w:tcW w:w="1383" w:type="dxa"/>
            <w:tcBorders>
              <w:top w:val="nil"/>
              <w:left w:val="single" w:sz="4" w:space="0" w:color="000000"/>
              <w:bottom w:val="nil"/>
            </w:tcBorders>
            <w:vAlign w:val="center"/>
          </w:tcPr>
          <w:p w14:paraId="6475DF2B" w14:textId="77777777" w:rsidR="001D6859" w:rsidRDefault="00000000">
            <w:pPr>
              <w:pStyle w:val="07-1"/>
            </w:pPr>
            <w:r>
              <w:t>99.00</w:t>
            </w:r>
          </w:p>
        </w:tc>
        <w:tc>
          <w:tcPr>
            <w:tcW w:w="1383" w:type="dxa"/>
            <w:tcBorders>
              <w:top w:val="nil"/>
              <w:bottom w:val="nil"/>
            </w:tcBorders>
            <w:vAlign w:val="center"/>
          </w:tcPr>
          <w:p w14:paraId="18FF60E5" w14:textId="77777777" w:rsidR="001D6859" w:rsidRDefault="00000000">
            <w:pPr>
              <w:pStyle w:val="07-1"/>
            </w:pPr>
            <w:r>
              <w:t>1.00</w:t>
            </w:r>
          </w:p>
        </w:tc>
        <w:tc>
          <w:tcPr>
            <w:tcW w:w="1383" w:type="dxa"/>
            <w:tcBorders>
              <w:top w:val="nil"/>
              <w:bottom w:val="nil"/>
            </w:tcBorders>
            <w:vAlign w:val="center"/>
          </w:tcPr>
          <w:p w14:paraId="1834F6BA" w14:textId="77777777" w:rsidR="001D6859" w:rsidRDefault="00000000">
            <w:pPr>
              <w:pStyle w:val="07-1"/>
            </w:pPr>
            <w:r>
              <w:t>98.02</w:t>
            </w:r>
          </w:p>
        </w:tc>
        <w:tc>
          <w:tcPr>
            <w:tcW w:w="1383" w:type="dxa"/>
            <w:tcBorders>
              <w:top w:val="nil"/>
              <w:bottom w:val="nil"/>
            </w:tcBorders>
            <w:vAlign w:val="center"/>
          </w:tcPr>
          <w:p w14:paraId="42EA06A0" w14:textId="77777777" w:rsidR="001D6859" w:rsidRDefault="00000000">
            <w:pPr>
              <w:pStyle w:val="07-1"/>
            </w:pPr>
            <w:r>
              <w:t>99.00</w:t>
            </w:r>
          </w:p>
        </w:tc>
        <w:tc>
          <w:tcPr>
            <w:tcW w:w="1383" w:type="dxa"/>
            <w:tcBorders>
              <w:top w:val="nil"/>
              <w:bottom w:val="nil"/>
            </w:tcBorders>
            <w:vAlign w:val="center"/>
          </w:tcPr>
          <w:p w14:paraId="270D05CA" w14:textId="77777777" w:rsidR="001D6859" w:rsidRDefault="00000000">
            <w:pPr>
              <w:pStyle w:val="07-1"/>
            </w:pPr>
            <w:r>
              <w:t>99.00</w:t>
            </w:r>
          </w:p>
        </w:tc>
      </w:tr>
      <w:tr w:rsidR="001D6859" w14:paraId="57889A58" w14:textId="77777777">
        <w:trPr>
          <w:trHeight w:val="90"/>
          <w:jc w:val="center"/>
        </w:trPr>
        <w:tc>
          <w:tcPr>
            <w:tcW w:w="1383" w:type="dxa"/>
            <w:tcBorders>
              <w:top w:val="nil"/>
              <w:bottom w:val="nil"/>
              <w:right w:val="single" w:sz="4" w:space="0" w:color="000000"/>
            </w:tcBorders>
            <w:vAlign w:val="center"/>
          </w:tcPr>
          <w:p w14:paraId="5BCE8B3B" w14:textId="77777777" w:rsidR="001D6859" w:rsidRDefault="00000000">
            <w:pPr>
              <w:pStyle w:val="07-1"/>
            </w:pPr>
            <w:r>
              <w:t>0.7</w:t>
            </w:r>
          </w:p>
        </w:tc>
        <w:tc>
          <w:tcPr>
            <w:tcW w:w="1383" w:type="dxa"/>
            <w:tcBorders>
              <w:top w:val="nil"/>
              <w:left w:val="single" w:sz="4" w:space="0" w:color="000000"/>
              <w:bottom w:val="nil"/>
            </w:tcBorders>
            <w:vAlign w:val="center"/>
          </w:tcPr>
          <w:p w14:paraId="1DC037C5" w14:textId="77777777" w:rsidR="001D6859" w:rsidRDefault="00000000">
            <w:pPr>
              <w:pStyle w:val="07-1"/>
            </w:pPr>
            <w:r>
              <w:t>99.00</w:t>
            </w:r>
          </w:p>
        </w:tc>
        <w:tc>
          <w:tcPr>
            <w:tcW w:w="1383" w:type="dxa"/>
            <w:tcBorders>
              <w:top w:val="nil"/>
              <w:bottom w:val="nil"/>
            </w:tcBorders>
            <w:vAlign w:val="center"/>
          </w:tcPr>
          <w:p w14:paraId="7228322B" w14:textId="77777777" w:rsidR="001D6859" w:rsidRDefault="00000000">
            <w:pPr>
              <w:pStyle w:val="07-1"/>
            </w:pPr>
            <w:r>
              <w:t>1.00</w:t>
            </w:r>
          </w:p>
        </w:tc>
        <w:tc>
          <w:tcPr>
            <w:tcW w:w="1383" w:type="dxa"/>
            <w:tcBorders>
              <w:top w:val="nil"/>
              <w:bottom w:val="nil"/>
            </w:tcBorders>
            <w:vAlign w:val="center"/>
          </w:tcPr>
          <w:p w14:paraId="0B197EE8" w14:textId="77777777" w:rsidR="001D6859" w:rsidRDefault="00000000">
            <w:pPr>
              <w:pStyle w:val="07-1"/>
            </w:pPr>
            <w:r>
              <w:t>97.48</w:t>
            </w:r>
          </w:p>
        </w:tc>
        <w:tc>
          <w:tcPr>
            <w:tcW w:w="1383" w:type="dxa"/>
            <w:tcBorders>
              <w:top w:val="nil"/>
              <w:bottom w:val="nil"/>
            </w:tcBorders>
            <w:vAlign w:val="center"/>
          </w:tcPr>
          <w:p w14:paraId="6C263151" w14:textId="77777777" w:rsidR="001D6859" w:rsidRDefault="00000000">
            <w:pPr>
              <w:pStyle w:val="07-1"/>
            </w:pPr>
            <w:r>
              <w:t>99.00</w:t>
            </w:r>
          </w:p>
        </w:tc>
        <w:tc>
          <w:tcPr>
            <w:tcW w:w="1383" w:type="dxa"/>
            <w:tcBorders>
              <w:top w:val="nil"/>
              <w:bottom w:val="nil"/>
            </w:tcBorders>
            <w:vAlign w:val="center"/>
          </w:tcPr>
          <w:p w14:paraId="103EE29F" w14:textId="77777777" w:rsidR="001D6859" w:rsidRDefault="00000000">
            <w:pPr>
              <w:pStyle w:val="07-1"/>
            </w:pPr>
            <w:r>
              <w:t>99.00</w:t>
            </w:r>
          </w:p>
        </w:tc>
      </w:tr>
      <w:tr w:rsidR="001D6859" w14:paraId="1BC5157D" w14:textId="77777777">
        <w:trPr>
          <w:trHeight w:val="90"/>
          <w:jc w:val="center"/>
        </w:trPr>
        <w:tc>
          <w:tcPr>
            <w:tcW w:w="1383" w:type="dxa"/>
            <w:tcBorders>
              <w:top w:val="nil"/>
              <w:bottom w:val="nil"/>
              <w:right w:val="single" w:sz="4" w:space="0" w:color="000000"/>
            </w:tcBorders>
            <w:vAlign w:val="center"/>
          </w:tcPr>
          <w:p w14:paraId="2E95FEBB" w14:textId="77777777" w:rsidR="001D6859" w:rsidRDefault="00000000">
            <w:pPr>
              <w:pStyle w:val="07-1"/>
            </w:pPr>
            <w:r>
              <w:t>0.8</w:t>
            </w:r>
          </w:p>
        </w:tc>
        <w:tc>
          <w:tcPr>
            <w:tcW w:w="1383" w:type="dxa"/>
            <w:tcBorders>
              <w:top w:val="nil"/>
              <w:left w:val="single" w:sz="4" w:space="0" w:color="000000"/>
              <w:bottom w:val="nil"/>
            </w:tcBorders>
            <w:vAlign w:val="center"/>
          </w:tcPr>
          <w:p w14:paraId="4B5A20D4" w14:textId="77777777" w:rsidR="001D6859" w:rsidRDefault="00000000">
            <w:pPr>
              <w:pStyle w:val="07-1"/>
            </w:pPr>
            <w:r>
              <w:t>97.33</w:t>
            </w:r>
          </w:p>
        </w:tc>
        <w:tc>
          <w:tcPr>
            <w:tcW w:w="1383" w:type="dxa"/>
            <w:tcBorders>
              <w:top w:val="nil"/>
              <w:bottom w:val="nil"/>
            </w:tcBorders>
            <w:vAlign w:val="center"/>
          </w:tcPr>
          <w:p w14:paraId="5BAA3723" w14:textId="77777777" w:rsidR="001D6859" w:rsidRDefault="00000000">
            <w:pPr>
              <w:pStyle w:val="07-1"/>
            </w:pPr>
            <w:r>
              <w:t>1.00</w:t>
            </w:r>
          </w:p>
        </w:tc>
        <w:tc>
          <w:tcPr>
            <w:tcW w:w="1383" w:type="dxa"/>
            <w:tcBorders>
              <w:top w:val="nil"/>
              <w:bottom w:val="nil"/>
            </w:tcBorders>
            <w:vAlign w:val="center"/>
          </w:tcPr>
          <w:p w14:paraId="2C12168D" w14:textId="77777777" w:rsidR="001D6859" w:rsidRDefault="00000000">
            <w:pPr>
              <w:pStyle w:val="07-1"/>
            </w:pPr>
            <w:r>
              <w:t>81.90</w:t>
            </w:r>
          </w:p>
        </w:tc>
        <w:tc>
          <w:tcPr>
            <w:tcW w:w="1383" w:type="dxa"/>
            <w:tcBorders>
              <w:top w:val="nil"/>
              <w:bottom w:val="nil"/>
            </w:tcBorders>
            <w:vAlign w:val="center"/>
          </w:tcPr>
          <w:p w14:paraId="4CF7FB16" w14:textId="77777777" w:rsidR="001D6859" w:rsidRDefault="00000000">
            <w:pPr>
              <w:pStyle w:val="07-1"/>
            </w:pPr>
            <w:r>
              <w:t>89.33</w:t>
            </w:r>
          </w:p>
        </w:tc>
        <w:tc>
          <w:tcPr>
            <w:tcW w:w="1383" w:type="dxa"/>
            <w:tcBorders>
              <w:top w:val="nil"/>
              <w:bottom w:val="nil"/>
            </w:tcBorders>
            <w:vAlign w:val="center"/>
          </w:tcPr>
          <w:p w14:paraId="606848FE" w14:textId="77777777" w:rsidR="001D6859" w:rsidRDefault="00000000">
            <w:pPr>
              <w:pStyle w:val="07-1"/>
            </w:pPr>
            <w:r>
              <w:t>89.33</w:t>
            </w:r>
          </w:p>
        </w:tc>
      </w:tr>
      <w:tr w:rsidR="001D6859" w14:paraId="6434B10F" w14:textId="77777777">
        <w:trPr>
          <w:trHeight w:val="90"/>
          <w:jc w:val="center"/>
        </w:trPr>
        <w:tc>
          <w:tcPr>
            <w:tcW w:w="1383" w:type="dxa"/>
            <w:tcBorders>
              <w:top w:val="nil"/>
              <w:bottom w:val="nil"/>
              <w:right w:val="single" w:sz="4" w:space="0" w:color="000000"/>
            </w:tcBorders>
            <w:vAlign w:val="center"/>
          </w:tcPr>
          <w:p w14:paraId="72D60E62" w14:textId="77777777" w:rsidR="001D6859" w:rsidRDefault="00000000">
            <w:pPr>
              <w:pStyle w:val="07-1"/>
            </w:pPr>
            <w:r>
              <w:t>0.9</w:t>
            </w:r>
          </w:p>
        </w:tc>
        <w:tc>
          <w:tcPr>
            <w:tcW w:w="1383" w:type="dxa"/>
            <w:tcBorders>
              <w:top w:val="nil"/>
              <w:left w:val="single" w:sz="4" w:space="0" w:color="000000"/>
              <w:bottom w:val="nil"/>
            </w:tcBorders>
            <w:vAlign w:val="center"/>
          </w:tcPr>
          <w:p w14:paraId="18F2CBBA" w14:textId="77777777" w:rsidR="001D6859" w:rsidRDefault="00000000">
            <w:pPr>
              <w:pStyle w:val="07-1"/>
            </w:pPr>
            <w:r>
              <w:t>81.33</w:t>
            </w:r>
          </w:p>
        </w:tc>
        <w:tc>
          <w:tcPr>
            <w:tcW w:w="1383" w:type="dxa"/>
            <w:tcBorders>
              <w:top w:val="nil"/>
              <w:bottom w:val="nil"/>
            </w:tcBorders>
            <w:vAlign w:val="center"/>
          </w:tcPr>
          <w:p w14:paraId="357E5771" w14:textId="77777777" w:rsidR="001D6859" w:rsidRDefault="00000000">
            <w:pPr>
              <w:pStyle w:val="07-1"/>
            </w:pPr>
            <w:r>
              <w:t>1.00</w:t>
            </w:r>
          </w:p>
        </w:tc>
        <w:tc>
          <w:tcPr>
            <w:tcW w:w="1383" w:type="dxa"/>
            <w:tcBorders>
              <w:top w:val="nil"/>
              <w:bottom w:val="nil"/>
            </w:tcBorders>
            <w:vAlign w:val="center"/>
          </w:tcPr>
          <w:p w14:paraId="4AED5EB8" w14:textId="77777777" w:rsidR="001D6859" w:rsidRDefault="00000000">
            <w:pPr>
              <w:pStyle w:val="07-1"/>
            </w:pPr>
            <w:r>
              <w:t>65.59</w:t>
            </w:r>
          </w:p>
        </w:tc>
        <w:tc>
          <w:tcPr>
            <w:tcW w:w="1383" w:type="dxa"/>
            <w:tcBorders>
              <w:top w:val="nil"/>
              <w:bottom w:val="nil"/>
            </w:tcBorders>
            <w:vAlign w:val="center"/>
          </w:tcPr>
          <w:p w14:paraId="0F579C6D" w14:textId="77777777" w:rsidR="001D6859" w:rsidRDefault="00000000">
            <w:pPr>
              <w:pStyle w:val="07-1"/>
            </w:pPr>
            <w:r>
              <w:t>80.67</w:t>
            </w:r>
          </w:p>
        </w:tc>
        <w:tc>
          <w:tcPr>
            <w:tcW w:w="1383" w:type="dxa"/>
            <w:tcBorders>
              <w:top w:val="nil"/>
              <w:bottom w:val="nil"/>
            </w:tcBorders>
            <w:vAlign w:val="center"/>
          </w:tcPr>
          <w:p w14:paraId="2F18C46F" w14:textId="77777777" w:rsidR="001D6859" w:rsidRDefault="00000000">
            <w:pPr>
              <w:pStyle w:val="07-1"/>
            </w:pPr>
            <w:r>
              <w:t>80.67</w:t>
            </w:r>
          </w:p>
        </w:tc>
      </w:tr>
      <w:tr w:rsidR="001D6859" w14:paraId="286171AC" w14:textId="77777777">
        <w:trPr>
          <w:trHeight w:val="90"/>
          <w:jc w:val="center"/>
        </w:trPr>
        <w:tc>
          <w:tcPr>
            <w:tcW w:w="1383" w:type="dxa"/>
            <w:tcBorders>
              <w:top w:val="nil"/>
              <w:bottom w:val="nil"/>
              <w:right w:val="single" w:sz="4" w:space="0" w:color="000000"/>
            </w:tcBorders>
            <w:vAlign w:val="center"/>
          </w:tcPr>
          <w:p w14:paraId="54798B60" w14:textId="77777777" w:rsidR="001D6859" w:rsidRDefault="00000000">
            <w:pPr>
              <w:pStyle w:val="07-1"/>
            </w:pPr>
            <w:r>
              <w:t>0.95</w:t>
            </w:r>
          </w:p>
        </w:tc>
        <w:tc>
          <w:tcPr>
            <w:tcW w:w="1383" w:type="dxa"/>
            <w:tcBorders>
              <w:top w:val="nil"/>
              <w:left w:val="single" w:sz="4" w:space="0" w:color="000000"/>
              <w:bottom w:val="nil"/>
            </w:tcBorders>
            <w:vAlign w:val="center"/>
          </w:tcPr>
          <w:p w14:paraId="55E4D68A" w14:textId="77777777" w:rsidR="001D6859" w:rsidRDefault="00000000">
            <w:pPr>
              <w:pStyle w:val="07-1"/>
            </w:pPr>
            <w:r>
              <w:t>71.67</w:t>
            </w:r>
          </w:p>
        </w:tc>
        <w:tc>
          <w:tcPr>
            <w:tcW w:w="1383" w:type="dxa"/>
            <w:tcBorders>
              <w:top w:val="nil"/>
              <w:bottom w:val="nil"/>
            </w:tcBorders>
            <w:vAlign w:val="center"/>
          </w:tcPr>
          <w:p w14:paraId="47073EDB" w14:textId="77777777" w:rsidR="001D6859" w:rsidRDefault="00000000">
            <w:pPr>
              <w:pStyle w:val="07-1"/>
            </w:pPr>
            <w:r>
              <w:t>1.00</w:t>
            </w:r>
          </w:p>
        </w:tc>
        <w:tc>
          <w:tcPr>
            <w:tcW w:w="1383" w:type="dxa"/>
            <w:tcBorders>
              <w:top w:val="nil"/>
              <w:bottom w:val="nil"/>
            </w:tcBorders>
            <w:vAlign w:val="center"/>
          </w:tcPr>
          <w:p w14:paraId="7C031F69" w14:textId="77777777" w:rsidR="001D6859" w:rsidRDefault="00000000">
            <w:pPr>
              <w:pStyle w:val="07-1"/>
            </w:pPr>
            <w:r>
              <w:t>50.61</w:t>
            </w:r>
          </w:p>
        </w:tc>
        <w:tc>
          <w:tcPr>
            <w:tcW w:w="1383" w:type="dxa"/>
            <w:tcBorders>
              <w:top w:val="nil"/>
              <w:bottom w:val="nil"/>
            </w:tcBorders>
            <w:vAlign w:val="center"/>
          </w:tcPr>
          <w:p w14:paraId="1ED906C4" w14:textId="77777777" w:rsidR="001D6859" w:rsidRDefault="00000000">
            <w:pPr>
              <w:pStyle w:val="07-1"/>
            </w:pPr>
            <w:r>
              <w:t>70.00</w:t>
            </w:r>
          </w:p>
        </w:tc>
        <w:tc>
          <w:tcPr>
            <w:tcW w:w="1383" w:type="dxa"/>
            <w:tcBorders>
              <w:top w:val="nil"/>
              <w:bottom w:val="nil"/>
            </w:tcBorders>
            <w:vAlign w:val="center"/>
          </w:tcPr>
          <w:p w14:paraId="06E55E5B" w14:textId="77777777" w:rsidR="001D6859" w:rsidRDefault="00000000">
            <w:pPr>
              <w:pStyle w:val="07-1"/>
            </w:pPr>
            <w:r>
              <w:t>70.33</w:t>
            </w:r>
          </w:p>
        </w:tc>
      </w:tr>
      <w:tr w:rsidR="001D6859" w14:paraId="4D898D93" w14:textId="77777777">
        <w:trPr>
          <w:trHeight w:val="90"/>
          <w:jc w:val="center"/>
        </w:trPr>
        <w:tc>
          <w:tcPr>
            <w:tcW w:w="1383" w:type="dxa"/>
            <w:tcBorders>
              <w:top w:val="nil"/>
              <w:bottom w:val="nil"/>
              <w:right w:val="single" w:sz="4" w:space="0" w:color="000000"/>
            </w:tcBorders>
            <w:vAlign w:val="center"/>
          </w:tcPr>
          <w:p w14:paraId="3D529832" w14:textId="77777777" w:rsidR="001D6859" w:rsidRDefault="00000000">
            <w:pPr>
              <w:pStyle w:val="07-1"/>
            </w:pPr>
            <w:r>
              <w:t>0.99</w:t>
            </w:r>
          </w:p>
        </w:tc>
        <w:tc>
          <w:tcPr>
            <w:tcW w:w="1383" w:type="dxa"/>
            <w:tcBorders>
              <w:top w:val="nil"/>
              <w:left w:val="single" w:sz="4" w:space="0" w:color="000000"/>
              <w:bottom w:val="nil"/>
            </w:tcBorders>
            <w:vAlign w:val="center"/>
          </w:tcPr>
          <w:p w14:paraId="24A57F4C" w14:textId="77777777" w:rsidR="001D6859" w:rsidRDefault="00000000">
            <w:pPr>
              <w:pStyle w:val="07-1"/>
            </w:pPr>
            <w:r>
              <w:t>61.33</w:t>
            </w:r>
          </w:p>
        </w:tc>
        <w:tc>
          <w:tcPr>
            <w:tcW w:w="1383" w:type="dxa"/>
            <w:tcBorders>
              <w:top w:val="nil"/>
              <w:bottom w:val="nil"/>
            </w:tcBorders>
            <w:vAlign w:val="center"/>
          </w:tcPr>
          <w:p w14:paraId="7C1144DF" w14:textId="77777777" w:rsidR="001D6859" w:rsidRDefault="00000000">
            <w:pPr>
              <w:pStyle w:val="07-1"/>
            </w:pPr>
            <w:r>
              <w:t>1.00</w:t>
            </w:r>
          </w:p>
        </w:tc>
        <w:tc>
          <w:tcPr>
            <w:tcW w:w="1383" w:type="dxa"/>
            <w:tcBorders>
              <w:top w:val="nil"/>
              <w:bottom w:val="nil"/>
            </w:tcBorders>
            <w:vAlign w:val="center"/>
          </w:tcPr>
          <w:p w14:paraId="3D8C1D0B" w14:textId="77777777" w:rsidR="001D6859" w:rsidRDefault="00000000">
            <w:pPr>
              <w:pStyle w:val="07-1"/>
            </w:pPr>
            <w:r>
              <w:t>38.32</w:t>
            </w:r>
          </w:p>
        </w:tc>
        <w:tc>
          <w:tcPr>
            <w:tcW w:w="1383" w:type="dxa"/>
            <w:tcBorders>
              <w:top w:val="nil"/>
              <w:bottom w:val="nil"/>
            </w:tcBorders>
            <w:vAlign w:val="center"/>
          </w:tcPr>
          <w:p w14:paraId="4342F68E" w14:textId="77777777" w:rsidR="001D6859" w:rsidRDefault="00000000">
            <w:pPr>
              <w:pStyle w:val="07-1"/>
            </w:pPr>
            <w:r>
              <w:t>59.83</w:t>
            </w:r>
          </w:p>
        </w:tc>
        <w:tc>
          <w:tcPr>
            <w:tcW w:w="1383" w:type="dxa"/>
            <w:tcBorders>
              <w:top w:val="nil"/>
              <w:bottom w:val="nil"/>
            </w:tcBorders>
            <w:vAlign w:val="center"/>
          </w:tcPr>
          <w:p w14:paraId="7AF96AF7" w14:textId="77777777" w:rsidR="001D6859" w:rsidRDefault="00000000">
            <w:pPr>
              <w:pStyle w:val="07-1"/>
            </w:pPr>
            <w:r>
              <w:t>61.00</w:t>
            </w:r>
          </w:p>
        </w:tc>
      </w:tr>
      <w:tr w:rsidR="001D6859" w14:paraId="48609152" w14:textId="77777777">
        <w:trPr>
          <w:trHeight w:val="90"/>
          <w:jc w:val="center"/>
        </w:trPr>
        <w:tc>
          <w:tcPr>
            <w:tcW w:w="1383" w:type="dxa"/>
            <w:tcBorders>
              <w:top w:val="nil"/>
              <w:bottom w:val="nil"/>
              <w:right w:val="single" w:sz="4" w:space="0" w:color="000000"/>
            </w:tcBorders>
            <w:vAlign w:val="center"/>
          </w:tcPr>
          <w:p w14:paraId="31092662" w14:textId="77777777" w:rsidR="001D6859" w:rsidRDefault="00000000">
            <w:pPr>
              <w:pStyle w:val="07-1"/>
            </w:pPr>
            <w:r>
              <w:t>0.999</w:t>
            </w:r>
          </w:p>
        </w:tc>
        <w:tc>
          <w:tcPr>
            <w:tcW w:w="1383" w:type="dxa"/>
            <w:tcBorders>
              <w:top w:val="nil"/>
              <w:left w:val="single" w:sz="4" w:space="0" w:color="000000"/>
              <w:bottom w:val="nil"/>
            </w:tcBorders>
            <w:vAlign w:val="center"/>
          </w:tcPr>
          <w:p w14:paraId="4712393F" w14:textId="77777777" w:rsidR="001D6859" w:rsidRDefault="00000000">
            <w:pPr>
              <w:pStyle w:val="07-1"/>
            </w:pPr>
            <w:r>
              <w:t>23.33</w:t>
            </w:r>
          </w:p>
        </w:tc>
        <w:tc>
          <w:tcPr>
            <w:tcW w:w="1383" w:type="dxa"/>
            <w:tcBorders>
              <w:top w:val="nil"/>
              <w:bottom w:val="nil"/>
            </w:tcBorders>
            <w:vAlign w:val="center"/>
          </w:tcPr>
          <w:p w14:paraId="212AEFD8" w14:textId="77777777" w:rsidR="001D6859" w:rsidRDefault="00000000">
            <w:pPr>
              <w:pStyle w:val="07-1"/>
            </w:pPr>
            <w:r>
              <w:t>1.00</w:t>
            </w:r>
          </w:p>
        </w:tc>
        <w:tc>
          <w:tcPr>
            <w:tcW w:w="1383" w:type="dxa"/>
            <w:tcBorders>
              <w:top w:val="nil"/>
              <w:bottom w:val="nil"/>
            </w:tcBorders>
            <w:vAlign w:val="center"/>
          </w:tcPr>
          <w:p w14:paraId="073FEFAA" w14:textId="77777777" w:rsidR="001D6859" w:rsidRDefault="00000000">
            <w:pPr>
              <w:pStyle w:val="07-1"/>
            </w:pPr>
            <w:r>
              <w:t>10.61</w:t>
            </w:r>
          </w:p>
        </w:tc>
        <w:tc>
          <w:tcPr>
            <w:tcW w:w="1383" w:type="dxa"/>
            <w:tcBorders>
              <w:top w:val="nil"/>
              <w:bottom w:val="nil"/>
            </w:tcBorders>
            <w:vAlign w:val="center"/>
          </w:tcPr>
          <w:p w14:paraId="3AD9F718" w14:textId="77777777" w:rsidR="001D6859" w:rsidRDefault="00000000">
            <w:pPr>
              <w:pStyle w:val="07-1"/>
            </w:pPr>
            <w:r>
              <w:t>10.00</w:t>
            </w:r>
          </w:p>
        </w:tc>
        <w:tc>
          <w:tcPr>
            <w:tcW w:w="1383" w:type="dxa"/>
            <w:tcBorders>
              <w:top w:val="nil"/>
              <w:bottom w:val="nil"/>
            </w:tcBorders>
            <w:vAlign w:val="center"/>
          </w:tcPr>
          <w:p w14:paraId="56E91F3F" w14:textId="77777777" w:rsidR="001D6859" w:rsidRDefault="00000000">
            <w:pPr>
              <w:pStyle w:val="07-1"/>
            </w:pPr>
            <w:r>
              <w:t>1.00</w:t>
            </w:r>
          </w:p>
        </w:tc>
      </w:tr>
      <w:tr w:rsidR="001D6859" w14:paraId="4F889FF9" w14:textId="77777777">
        <w:trPr>
          <w:trHeight w:val="90"/>
          <w:jc w:val="center"/>
        </w:trPr>
        <w:tc>
          <w:tcPr>
            <w:tcW w:w="1383" w:type="dxa"/>
            <w:tcBorders>
              <w:top w:val="nil"/>
              <w:bottom w:val="single" w:sz="8" w:space="0" w:color="auto"/>
              <w:right w:val="single" w:sz="4" w:space="0" w:color="000000"/>
            </w:tcBorders>
            <w:vAlign w:val="center"/>
          </w:tcPr>
          <w:p w14:paraId="3BB3E409" w14:textId="77777777" w:rsidR="001D6859" w:rsidRDefault="00000000">
            <w:pPr>
              <w:pStyle w:val="07-1"/>
            </w:pPr>
            <w:r>
              <w:t>0.9999</w:t>
            </w:r>
          </w:p>
        </w:tc>
        <w:tc>
          <w:tcPr>
            <w:tcW w:w="1383" w:type="dxa"/>
            <w:tcBorders>
              <w:top w:val="nil"/>
              <w:left w:val="single" w:sz="4" w:space="0" w:color="000000"/>
              <w:bottom w:val="single" w:sz="8" w:space="0" w:color="auto"/>
            </w:tcBorders>
            <w:vAlign w:val="center"/>
          </w:tcPr>
          <w:p w14:paraId="7F4000A9" w14:textId="77777777" w:rsidR="001D6859" w:rsidRDefault="00000000">
            <w:pPr>
              <w:pStyle w:val="07-1"/>
            </w:pPr>
            <w:r>
              <w:t>23.33</w:t>
            </w:r>
          </w:p>
        </w:tc>
        <w:tc>
          <w:tcPr>
            <w:tcW w:w="1383" w:type="dxa"/>
            <w:tcBorders>
              <w:top w:val="nil"/>
              <w:bottom w:val="single" w:sz="8" w:space="0" w:color="auto"/>
            </w:tcBorders>
            <w:vAlign w:val="center"/>
          </w:tcPr>
          <w:p w14:paraId="556659F7" w14:textId="77777777" w:rsidR="001D6859" w:rsidRDefault="00000000">
            <w:pPr>
              <w:pStyle w:val="07-1"/>
            </w:pPr>
            <w:r>
              <w:t>1.00</w:t>
            </w:r>
          </w:p>
        </w:tc>
        <w:tc>
          <w:tcPr>
            <w:tcW w:w="1383" w:type="dxa"/>
            <w:tcBorders>
              <w:top w:val="nil"/>
              <w:bottom w:val="single" w:sz="8" w:space="0" w:color="auto"/>
            </w:tcBorders>
            <w:vAlign w:val="center"/>
          </w:tcPr>
          <w:p w14:paraId="52963B43" w14:textId="77777777" w:rsidR="001D6859" w:rsidRDefault="00000000">
            <w:pPr>
              <w:pStyle w:val="07-1"/>
            </w:pPr>
            <w:r>
              <w:t>10.60</w:t>
            </w:r>
          </w:p>
        </w:tc>
        <w:tc>
          <w:tcPr>
            <w:tcW w:w="1383" w:type="dxa"/>
            <w:tcBorders>
              <w:top w:val="nil"/>
              <w:bottom w:val="single" w:sz="8" w:space="0" w:color="auto"/>
            </w:tcBorders>
            <w:vAlign w:val="center"/>
          </w:tcPr>
          <w:p w14:paraId="686C4DB5" w14:textId="77777777" w:rsidR="001D6859" w:rsidRDefault="00000000">
            <w:pPr>
              <w:pStyle w:val="07-1"/>
            </w:pPr>
            <w:r>
              <w:t>10.00</w:t>
            </w:r>
          </w:p>
        </w:tc>
        <w:tc>
          <w:tcPr>
            <w:tcW w:w="1383" w:type="dxa"/>
            <w:tcBorders>
              <w:top w:val="nil"/>
              <w:bottom w:val="single" w:sz="8" w:space="0" w:color="auto"/>
            </w:tcBorders>
            <w:vAlign w:val="center"/>
          </w:tcPr>
          <w:p w14:paraId="1DEE06D3" w14:textId="77777777" w:rsidR="001D6859" w:rsidRDefault="00000000">
            <w:pPr>
              <w:pStyle w:val="07-1"/>
            </w:pPr>
            <w:r>
              <w:t>1.00</w:t>
            </w:r>
          </w:p>
        </w:tc>
      </w:tr>
    </w:tbl>
    <w:p w14:paraId="476DECB2" w14:textId="77777777" w:rsidR="001D6859" w:rsidRDefault="001D6859">
      <w:pPr>
        <w:pStyle w:val="01-"/>
        <w:ind w:firstLineChars="0" w:firstLine="0"/>
      </w:pPr>
    </w:p>
    <w:p w14:paraId="5F1E4F50" w14:textId="77777777" w:rsidR="001D6859" w:rsidRDefault="00000000">
      <w:pPr>
        <w:pStyle w:val="01-"/>
        <w:ind w:firstLine="480"/>
      </w:pPr>
      <w:r>
        <w:t>根据以上实验结果，可以看到三种情况下的实验都表明，对于网络应用来说，相同的测试用例，得到的代码执行信息并不一定完全相同，可能存在波动情况。根据</w:t>
      </w:r>
      <w:r>
        <w:t>AFL</w:t>
      </w:r>
      <w:r>
        <w:t>白皮书的解释，这可能是由于网络应用的多线程或轮询机制导致的，属于正常现象。</w:t>
      </w:r>
    </w:p>
    <w:p w14:paraId="28D5AA6C" w14:textId="77777777" w:rsidR="001D6859" w:rsidRDefault="00000000">
      <w:pPr>
        <w:pStyle w:val="01-"/>
        <w:ind w:firstLine="480"/>
      </w:pPr>
      <w:r>
        <w:t>同时，还可以发现</w:t>
      </w:r>
      <w:r>
        <w:t>AFLNetSpy</w:t>
      </w:r>
      <w:r>
        <w:t>系统收集到的</w:t>
      </w:r>
      <w:r>
        <w:t>trace_bits</w:t>
      </w:r>
      <w:r>
        <w:t>数据的稳定性要比</w:t>
      </w:r>
      <w:r>
        <w:t>AFLNet</w:t>
      </w:r>
      <w:r>
        <w:t>略差一些，原因主要有两点：</w:t>
      </w:r>
      <w:r>
        <w:rPr>
          <w:rFonts w:cs="宋体" w:hint="eastAsia"/>
        </w:rPr>
        <w:t>①</w:t>
      </w:r>
      <w:r>
        <w:t>AFLNet</w:t>
      </w:r>
      <w:r>
        <w:t>每次测试会重启测试进程，而</w:t>
      </w:r>
      <w:r>
        <w:t>AFLNet</w:t>
      </w:r>
      <w:r>
        <w:t>会持续使用同一个测试进程直到该进程崩溃；</w:t>
      </w:r>
      <w:r>
        <w:rPr>
          <w:rFonts w:cs="宋体" w:hint="eastAsia"/>
        </w:rPr>
        <w:t>②</w:t>
      </w:r>
      <w:r>
        <w:t>AFLNetSpy</w:t>
      </w:r>
      <w:r>
        <w:t>会记录测试进程在存活期间执行的所有指令信息，而</w:t>
      </w:r>
      <w:r>
        <w:t>AFLNetSpy</w:t>
      </w:r>
      <w:r>
        <w:t>只会记录测试进程接收请求</w:t>
      </w:r>
      <w:r>
        <w:t>(Accept)</w:t>
      </w:r>
      <w:r>
        <w:t>到返回响应</w:t>
      </w:r>
      <w:r>
        <w:t>(Send/Sendto/Sendmsg)</w:t>
      </w:r>
      <w:r>
        <w:t>这一过程中执行的指令信息。</w:t>
      </w:r>
    </w:p>
    <w:p w14:paraId="27F7BC77" w14:textId="77777777" w:rsidR="001D6859" w:rsidRDefault="00000000">
      <w:pPr>
        <w:pStyle w:val="03-"/>
        <w:spacing w:before="156"/>
      </w:pPr>
      <w:bookmarkStart w:id="61" w:name="_Toc151"/>
      <w:bookmarkStart w:id="62" w:name="_Toc17721"/>
      <w:r>
        <w:t>4.</w:t>
      </w:r>
      <w:r>
        <w:rPr>
          <w:rFonts w:hint="eastAsia"/>
        </w:rPr>
        <w:t>4</w:t>
      </w:r>
      <w:r>
        <w:t xml:space="preserve"> </w:t>
      </w:r>
      <w:r>
        <w:t>性能分析</w:t>
      </w:r>
      <w:bookmarkEnd w:id="61"/>
      <w:bookmarkEnd w:id="62"/>
    </w:p>
    <w:p w14:paraId="6605E2CA" w14:textId="77777777" w:rsidR="001D6859" w:rsidRDefault="00000000">
      <w:pPr>
        <w:pStyle w:val="01-"/>
        <w:ind w:firstLine="480"/>
      </w:pPr>
      <w:r>
        <w:t>本节通过设计实验，分别在</w:t>
      </w:r>
      <w:r>
        <w:t>AFLNet</w:t>
      </w:r>
      <w:r>
        <w:t>的静态插桩模式、</w:t>
      </w:r>
      <w:r>
        <w:t>AFLNet</w:t>
      </w:r>
      <w:r>
        <w:t>的动态插桩即</w:t>
      </w:r>
      <w:r>
        <w:t>QEMU-USER</w:t>
      </w:r>
      <w:r>
        <w:t>模式和</w:t>
      </w:r>
      <w:r>
        <w:t>AFLNetSpy</w:t>
      </w:r>
      <w:r>
        <w:t>系统模式三种情况下运行</w:t>
      </w:r>
      <w:r>
        <w:t>300</w:t>
      </w:r>
      <w:r>
        <w:t>次测试</w:t>
      </w:r>
      <w:r>
        <w:t>(</w:t>
      </w:r>
      <w:r>
        <w:t>实际运行</w:t>
      </w:r>
      <w:r>
        <w:t>310</w:t>
      </w:r>
      <w:r>
        <w:t>次筛去前</w:t>
      </w:r>
      <w:r>
        <w:t>10</w:t>
      </w:r>
      <w:r>
        <w:t>项不稳定数据</w:t>
      </w:r>
      <w:r>
        <w:t>)</w:t>
      </w:r>
      <w:r>
        <w:t>，收集得到</w:t>
      </w:r>
      <w:r>
        <w:t>300</w:t>
      </w:r>
      <w:r>
        <w:t>项速率数据，进而比较三种情况的执行效率。实验结果</w:t>
      </w:r>
      <w:r>
        <w:t>(</w:t>
      </w:r>
      <w:r>
        <w:t>三次实验取均值</w:t>
      </w:r>
      <w:r>
        <w:t>)</w:t>
      </w:r>
      <w:r>
        <w:t>如表</w:t>
      </w:r>
      <w:r>
        <w:t>4-</w:t>
      </w:r>
      <w:r>
        <w:rPr>
          <w:rFonts w:hint="eastAsia"/>
        </w:rPr>
        <w:t>5</w:t>
      </w:r>
      <w:r>
        <w:t>所示：</w:t>
      </w:r>
    </w:p>
    <w:p w14:paraId="0ADA5D1E" w14:textId="77777777" w:rsidR="001D6859" w:rsidRDefault="001D6859">
      <w:pPr>
        <w:pStyle w:val="01-"/>
        <w:ind w:firstLine="480"/>
      </w:pPr>
    </w:p>
    <w:p w14:paraId="7632F36E" w14:textId="77777777" w:rsidR="001D6859" w:rsidRDefault="001D6859">
      <w:pPr>
        <w:pStyle w:val="01-"/>
        <w:ind w:firstLine="480"/>
      </w:pPr>
    </w:p>
    <w:p w14:paraId="1BB1B142" w14:textId="77777777" w:rsidR="001D6859" w:rsidRDefault="001D6859">
      <w:pPr>
        <w:pStyle w:val="01-"/>
        <w:ind w:firstLine="480"/>
      </w:pPr>
    </w:p>
    <w:p w14:paraId="0AE9F2D8" w14:textId="77777777" w:rsidR="001D6859" w:rsidRDefault="001D6859">
      <w:pPr>
        <w:pStyle w:val="01-"/>
        <w:ind w:firstLineChars="0" w:firstLine="0"/>
      </w:pPr>
    </w:p>
    <w:p w14:paraId="4C15EEFB" w14:textId="77777777" w:rsidR="001D6859" w:rsidRDefault="00000000">
      <w:pPr>
        <w:pStyle w:val="07-"/>
      </w:pPr>
      <w:r>
        <w:lastRenderedPageBreak/>
        <w:t>表</w:t>
      </w:r>
      <w:r>
        <w:t>4-</w:t>
      </w:r>
      <w:r>
        <w:rPr>
          <w:rFonts w:hint="eastAsia"/>
        </w:rPr>
        <w:t>5</w:t>
      </w:r>
      <w:r>
        <w:t xml:space="preserve"> </w:t>
      </w:r>
      <w:r>
        <w:t>三种模式执行速率的对比数据</w:t>
      </w:r>
    </w:p>
    <w:tbl>
      <w:tblPr>
        <w:tblW w:w="7426" w:type="dxa"/>
        <w:jc w:val="center"/>
        <w:tblBorders>
          <w:top w:val="single" w:sz="4" w:space="0" w:color="auto"/>
          <w:bottom w:val="single" w:sz="4" w:space="0" w:color="auto"/>
        </w:tblBorders>
        <w:tblLayout w:type="fixed"/>
        <w:tblLook w:val="04A0" w:firstRow="1" w:lastRow="0" w:firstColumn="1" w:lastColumn="0" w:noHBand="0" w:noVBand="1"/>
      </w:tblPr>
      <w:tblGrid>
        <w:gridCol w:w="2457"/>
        <w:gridCol w:w="1240"/>
        <w:gridCol w:w="1240"/>
        <w:gridCol w:w="1241"/>
        <w:gridCol w:w="1248"/>
      </w:tblGrid>
      <w:tr w:rsidR="001D6859" w14:paraId="45540440" w14:textId="77777777">
        <w:trPr>
          <w:trHeight w:val="390"/>
          <w:jc w:val="center"/>
        </w:trPr>
        <w:tc>
          <w:tcPr>
            <w:tcW w:w="2457" w:type="dxa"/>
            <w:vMerge w:val="restart"/>
            <w:tcBorders>
              <w:top w:val="single" w:sz="8" w:space="0" w:color="auto"/>
              <w:right w:val="single" w:sz="4" w:space="0" w:color="000000"/>
            </w:tcBorders>
            <w:vAlign w:val="center"/>
          </w:tcPr>
          <w:p w14:paraId="007DFAF7" w14:textId="77777777" w:rsidR="001D6859" w:rsidRDefault="00000000">
            <w:pPr>
              <w:pStyle w:val="07-1"/>
            </w:pPr>
            <w:r>
              <w:t>模式</w:t>
            </w:r>
          </w:p>
        </w:tc>
        <w:tc>
          <w:tcPr>
            <w:tcW w:w="4969" w:type="dxa"/>
            <w:gridSpan w:val="4"/>
            <w:tcBorders>
              <w:top w:val="single" w:sz="8" w:space="0" w:color="auto"/>
              <w:left w:val="single" w:sz="4" w:space="0" w:color="000000"/>
              <w:bottom w:val="single" w:sz="4" w:space="0" w:color="auto"/>
              <w:right w:val="nil"/>
            </w:tcBorders>
            <w:vAlign w:val="center"/>
          </w:tcPr>
          <w:p w14:paraId="7C1178CB" w14:textId="77777777" w:rsidR="001D6859" w:rsidRDefault="00000000">
            <w:pPr>
              <w:pStyle w:val="07-1"/>
            </w:pPr>
            <w:r>
              <w:t>每秒执行次数</w:t>
            </w:r>
          </w:p>
        </w:tc>
      </w:tr>
      <w:tr w:rsidR="001D6859" w14:paraId="27B95E18" w14:textId="77777777">
        <w:trPr>
          <w:trHeight w:val="390"/>
          <w:jc w:val="center"/>
        </w:trPr>
        <w:tc>
          <w:tcPr>
            <w:tcW w:w="2457" w:type="dxa"/>
            <w:vMerge/>
            <w:tcBorders>
              <w:bottom w:val="single" w:sz="4" w:space="0" w:color="auto"/>
              <w:right w:val="single" w:sz="4" w:space="0" w:color="000000"/>
            </w:tcBorders>
            <w:vAlign w:val="center"/>
          </w:tcPr>
          <w:p w14:paraId="4333DE0C" w14:textId="77777777" w:rsidR="001D6859" w:rsidRDefault="001D6859">
            <w:pPr>
              <w:pStyle w:val="07-1"/>
            </w:pPr>
          </w:p>
        </w:tc>
        <w:tc>
          <w:tcPr>
            <w:tcW w:w="1240" w:type="dxa"/>
            <w:tcBorders>
              <w:top w:val="single" w:sz="4" w:space="0" w:color="auto"/>
              <w:left w:val="single" w:sz="4" w:space="0" w:color="000000"/>
              <w:bottom w:val="single" w:sz="4" w:space="0" w:color="auto"/>
              <w:right w:val="nil"/>
            </w:tcBorders>
            <w:vAlign w:val="center"/>
          </w:tcPr>
          <w:p w14:paraId="37DA412F" w14:textId="77777777" w:rsidR="001D6859" w:rsidRDefault="00000000">
            <w:pPr>
              <w:pStyle w:val="07-1"/>
            </w:pPr>
            <w:r>
              <w:t>最大值</w:t>
            </w:r>
          </w:p>
        </w:tc>
        <w:tc>
          <w:tcPr>
            <w:tcW w:w="1240" w:type="dxa"/>
            <w:tcBorders>
              <w:top w:val="single" w:sz="4" w:space="0" w:color="auto"/>
              <w:left w:val="nil"/>
              <w:bottom w:val="single" w:sz="4" w:space="0" w:color="auto"/>
              <w:right w:val="nil"/>
            </w:tcBorders>
            <w:vAlign w:val="center"/>
          </w:tcPr>
          <w:p w14:paraId="4B038536" w14:textId="77777777" w:rsidR="001D6859" w:rsidRDefault="00000000">
            <w:pPr>
              <w:pStyle w:val="07-1"/>
            </w:pPr>
            <w:r>
              <w:t>最小值</w:t>
            </w:r>
          </w:p>
        </w:tc>
        <w:tc>
          <w:tcPr>
            <w:tcW w:w="1241" w:type="dxa"/>
            <w:tcBorders>
              <w:top w:val="single" w:sz="4" w:space="0" w:color="auto"/>
              <w:left w:val="nil"/>
              <w:bottom w:val="single" w:sz="4" w:space="0" w:color="auto"/>
              <w:right w:val="nil"/>
            </w:tcBorders>
            <w:vAlign w:val="center"/>
          </w:tcPr>
          <w:p w14:paraId="611A39FD" w14:textId="77777777" w:rsidR="001D6859" w:rsidRDefault="00000000">
            <w:pPr>
              <w:pStyle w:val="07-1"/>
            </w:pPr>
            <w:r>
              <w:t>平均值</w:t>
            </w:r>
          </w:p>
        </w:tc>
        <w:tc>
          <w:tcPr>
            <w:tcW w:w="1248" w:type="dxa"/>
            <w:tcBorders>
              <w:top w:val="single" w:sz="4" w:space="0" w:color="auto"/>
              <w:left w:val="nil"/>
              <w:bottom w:val="single" w:sz="4" w:space="0" w:color="auto"/>
              <w:right w:val="nil"/>
            </w:tcBorders>
            <w:vAlign w:val="center"/>
          </w:tcPr>
          <w:p w14:paraId="462F82CA" w14:textId="77777777" w:rsidR="001D6859" w:rsidRDefault="00000000">
            <w:pPr>
              <w:pStyle w:val="07-1"/>
            </w:pPr>
            <w:r>
              <w:t>中位数</w:t>
            </w:r>
          </w:p>
        </w:tc>
      </w:tr>
      <w:tr w:rsidR="001D6859" w14:paraId="2C4CD8EE" w14:textId="77777777">
        <w:trPr>
          <w:trHeight w:val="492"/>
          <w:jc w:val="center"/>
        </w:trPr>
        <w:tc>
          <w:tcPr>
            <w:tcW w:w="2457" w:type="dxa"/>
            <w:tcBorders>
              <w:top w:val="nil"/>
              <w:bottom w:val="nil"/>
              <w:right w:val="single" w:sz="4" w:space="0" w:color="000000"/>
            </w:tcBorders>
            <w:vAlign w:val="center"/>
          </w:tcPr>
          <w:p w14:paraId="0D5B88FA" w14:textId="77777777" w:rsidR="001D6859" w:rsidRDefault="00000000">
            <w:pPr>
              <w:pStyle w:val="07-1"/>
            </w:pPr>
            <w:r>
              <w:t>AFLNet</w:t>
            </w:r>
            <w:r>
              <w:t>静态插桩模式</w:t>
            </w:r>
          </w:p>
        </w:tc>
        <w:tc>
          <w:tcPr>
            <w:tcW w:w="1240" w:type="dxa"/>
            <w:tcBorders>
              <w:top w:val="nil"/>
              <w:left w:val="single" w:sz="4" w:space="0" w:color="000000"/>
              <w:bottom w:val="nil"/>
            </w:tcBorders>
            <w:vAlign w:val="center"/>
          </w:tcPr>
          <w:p w14:paraId="0BA29286" w14:textId="77777777" w:rsidR="001D6859" w:rsidRDefault="00000000">
            <w:pPr>
              <w:pStyle w:val="07-1"/>
            </w:pPr>
            <w:r>
              <w:t>33.30</w:t>
            </w:r>
          </w:p>
        </w:tc>
        <w:tc>
          <w:tcPr>
            <w:tcW w:w="1240" w:type="dxa"/>
            <w:tcBorders>
              <w:top w:val="nil"/>
              <w:bottom w:val="nil"/>
            </w:tcBorders>
            <w:vAlign w:val="center"/>
          </w:tcPr>
          <w:p w14:paraId="76DBDEE4" w14:textId="77777777" w:rsidR="001D6859" w:rsidRDefault="00000000">
            <w:pPr>
              <w:pStyle w:val="07-1"/>
            </w:pPr>
            <w:r>
              <w:t>23.70</w:t>
            </w:r>
          </w:p>
        </w:tc>
        <w:tc>
          <w:tcPr>
            <w:tcW w:w="1241" w:type="dxa"/>
            <w:tcBorders>
              <w:top w:val="nil"/>
              <w:bottom w:val="nil"/>
            </w:tcBorders>
            <w:vAlign w:val="center"/>
          </w:tcPr>
          <w:p w14:paraId="6C02C437" w14:textId="77777777" w:rsidR="001D6859" w:rsidRDefault="00000000">
            <w:pPr>
              <w:pStyle w:val="07-1"/>
            </w:pPr>
            <w:r>
              <w:t>31.76</w:t>
            </w:r>
          </w:p>
        </w:tc>
        <w:tc>
          <w:tcPr>
            <w:tcW w:w="1248" w:type="dxa"/>
            <w:tcBorders>
              <w:top w:val="nil"/>
              <w:bottom w:val="nil"/>
            </w:tcBorders>
            <w:vAlign w:val="center"/>
          </w:tcPr>
          <w:p w14:paraId="412E67B1" w14:textId="77777777" w:rsidR="001D6859" w:rsidRDefault="00000000">
            <w:pPr>
              <w:pStyle w:val="07-1"/>
            </w:pPr>
            <w:r>
              <w:t>32.14</w:t>
            </w:r>
          </w:p>
        </w:tc>
      </w:tr>
      <w:tr w:rsidR="001D6859" w14:paraId="14FE3B2F" w14:textId="77777777">
        <w:trPr>
          <w:trHeight w:val="313"/>
          <w:jc w:val="center"/>
        </w:trPr>
        <w:tc>
          <w:tcPr>
            <w:tcW w:w="2457" w:type="dxa"/>
            <w:tcBorders>
              <w:top w:val="nil"/>
              <w:bottom w:val="nil"/>
              <w:right w:val="single" w:sz="4" w:space="0" w:color="000000"/>
            </w:tcBorders>
            <w:vAlign w:val="center"/>
          </w:tcPr>
          <w:p w14:paraId="1B2ADDF5" w14:textId="77777777" w:rsidR="001D6859" w:rsidRDefault="00000000">
            <w:pPr>
              <w:pStyle w:val="07-1"/>
            </w:pPr>
            <w:r>
              <w:t>AFLNet</w:t>
            </w:r>
            <w:r>
              <w:t>动态插桩模式</w:t>
            </w:r>
          </w:p>
        </w:tc>
        <w:tc>
          <w:tcPr>
            <w:tcW w:w="1240" w:type="dxa"/>
            <w:tcBorders>
              <w:top w:val="nil"/>
              <w:left w:val="single" w:sz="4" w:space="0" w:color="000000"/>
              <w:bottom w:val="nil"/>
            </w:tcBorders>
            <w:vAlign w:val="center"/>
          </w:tcPr>
          <w:p w14:paraId="5691BC05" w14:textId="77777777" w:rsidR="001D6859" w:rsidRDefault="00000000">
            <w:pPr>
              <w:pStyle w:val="07-1"/>
            </w:pPr>
            <w:r>
              <w:t>7.29</w:t>
            </w:r>
          </w:p>
        </w:tc>
        <w:tc>
          <w:tcPr>
            <w:tcW w:w="1240" w:type="dxa"/>
            <w:tcBorders>
              <w:top w:val="nil"/>
              <w:bottom w:val="nil"/>
            </w:tcBorders>
            <w:vAlign w:val="center"/>
          </w:tcPr>
          <w:p w14:paraId="2FE6F89D" w14:textId="77777777" w:rsidR="001D6859" w:rsidRDefault="00000000">
            <w:pPr>
              <w:pStyle w:val="07-1"/>
            </w:pPr>
            <w:r>
              <w:t>6.40</w:t>
            </w:r>
          </w:p>
        </w:tc>
        <w:tc>
          <w:tcPr>
            <w:tcW w:w="1241" w:type="dxa"/>
            <w:tcBorders>
              <w:top w:val="nil"/>
              <w:bottom w:val="nil"/>
            </w:tcBorders>
            <w:vAlign w:val="center"/>
          </w:tcPr>
          <w:p w14:paraId="4ADC6EFC" w14:textId="77777777" w:rsidR="001D6859" w:rsidRDefault="00000000">
            <w:pPr>
              <w:pStyle w:val="07-1"/>
            </w:pPr>
            <w:r>
              <w:t>6.94</w:t>
            </w:r>
          </w:p>
        </w:tc>
        <w:tc>
          <w:tcPr>
            <w:tcW w:w="1248" w:type="dxa"/>
            <w:tcBorders>
              <w:top w:val="nil"/>
              <w:bottom w:val="nil"/>
            </w:tcBorders>
            <w:vAlign w:val="center"/>
          </w:tcPr>
          <w:p w14:paraId="059A8C1F" w14:textId="77777777" w:rsidR="001D6859" w:rsidRDefault="00000000">
            <w:pPr>
              <w:pStyle w:val="07-1"/>
            </w:pPr>
            <w:r>
              <w:t>6.95</w:t>
            </w:r>
          </w:p>
        </w:tc>
      </w:tr>
      <w:tr w:rsidR="001D6859" w14:paraId="21F59C44" w14:textId="77777777">
        <w:trPr>
          <w:trHeight w:val="403"/>
          <w:jc w:val="center"/>
        </w:trPr>
        <w:tc>
          <w:tcPr>
            <w:tcW w:w="2457" w:type="dxa"/>
            <w:tcBorders>
              <w:top w:val="nil"/>
              <w:bottom w:val="single" w:sz="8" w:space="0" w:color="auto"/>
              <w:right w:val="single" w:sz="4" w:space="0" w:color="000000"/>
            </w:tcBorders>
            <w:vAlign w:val="center"/>
          </w:tcPr>
          <w:p w14:paraId="78313D35" w14:textId="77777777" w:rsidR="001D6859" w:rsidRDefault="00000000">
            <w:pPr>
              <w:pStyle w:val="07-1"/>
            </w:pPr>
            <w:r>
              <w:t>AFLNetSpy</w:t>
            </w:r>
            <w:r>
              <w:t>系统模式</w:t>
            </w:r>
          </w:p>
        </w:tc>
        <w:tc>
          <w:tcPr>
            <w:tcW w:w="1240" w:type="dxa"/>
            <w:tcBorders>
              <w:top w:val="nil"/>
              <w:left w:val="single" w:sz="4" w:space="0" w:color="000000"/>
              <w:bottom w:val="single" w:sz="8" w:space="0" w:color="auto"/>
            </w:tcBorders>
            <w:vAlign w:val="center"/>
          </w:tcPr>
          <w:p w14:paraId="140610DE" w14:textId="77777777" w:rsidR="001D6859" w:rsidRDefault="00000000">
            <w:pPr>
              <w:pStyle w:val="07-1"/>
            </w:pPr>
            <w:r>
              <w:t>19.57</w:t>
            </w:r>
          </w:p>
        </w:tc>
        <w:tc>
          <w:tcPr>
            <w:tcW w:w="1240" w:type="dxa"/>
            <w:tcBorders>
              <w:top w:val="nil"/>
              <w:bottom w:val="single" w:sz="8" w:space="0" w:color="auto"/>
            </w:tcBorders>
            <w:vAlign w:val="center"/>
          </w:tcPr>
          <w:p w14:paraId="47C1DCCE" w14:textId="77777777" w:rsidR="001D6859" w:rsidRDefault="00000000">
            <w:pPr>
              <w:pStyle w:val="07-1"/>
            </w:pPr>
            <w:r>
              <w:t>14.50</w:t>
            </w:r>
          </w:p>
        </w:tc>
        <w:tc>
          <w:tcPr>
            <w:tcW w:w="1241" w:type="dxa"/>
            <w:tcBorders>
              <w:top w:val="nil"/>
              <w:bottom w:val="single" w:sz="8" w:space="0" w:color="auto"/>
            </w:tcBorders>
            <w:vAlign w:val="center"/>
          </w:tcPr>
          <w:p w14:paraId="7340A19A" w14:textId="77777777" w:rsidR="001D6859" w:rsidRDefault="00000000">
            <w:pPr>
              <w:pStyle w:val="07-1"/>
            </w:pPr>
            <w:r>
              <w:t>17.05</w:t>
            </w:r>
          </w:p>
        </w:tc>
        <w:tc>
          <w:tcPr>
            <w:tcW w:w="1248" w:type="dxa"/>
            <w:tcBorders>
              <w:top w:val="nil"/>
              <w:bottom w:val="single" w:sz="8" w:space="0" w:color="auto"/>
            </w:tcBorders>
            <w:vAlign w:val="center"/>
          </w:tcPr>
          <w:p w14:paraId="118477D3" w14:textId="77777777" w:rsidR="001D6859" w:rsidRDefault="00000000">
            <w:pPr>
              <w:pStyle w:val="07-1"/>
            </w:pPr>
            <w:r>
              <w:t>17.01</w:t>
            </w:r>
          </w:p>
        </w:tc>
      </w:tr>
    </w:tbl>
    <w:p w14:paraId="6678A289" w14:textId="77777777" w:rsidR="001D6859" w:rsidRDefault="001D6859">
      <w:pPr>
        <w:pStyle w:val="01-"/>
        <w:ind w:firstLine="480"/>
      </w:pPr>
    </w:p>
    <w:p w14:paraId="3D0046B3" w14:textId="77777777" w:rsidR="001D6859" w:rsidRDefault="00000000">
      <w:pPr>
        <w:pStyle w:val="01-"/>
        <w:ind w:firstLine="480"/>
      </w:pPr>
      <w:r>
        <w:t>根据以上实验结果，可以看出：</w:t>
      </w:r>
      <w:r>
        <w:rPr>
          <w:rFonts w:cs="宋体" w:hint="eastAsia"/>
        </w:rPr>
        <w:t>①</w:t>
      </w:r>
      <w:r>
        <w:t>AFLNet</w:t>
      </w:r>
      <w:r>
        <w:t>静态插桩模式的效率要远高于动态插桩模式。略高于</w:t>
      </w:r>
      <w:r>
        <w:t>AFLNetSpy</w:t>
      </w:r>
      <w:r>
        <w:t>，这主要是因为</w:t>
      </w:r>
      <w:r>
        <w:t>QEMU</w:t>
      </w:r>
      <w:r>
        <w:t>的二进制翻译过程带来了较大的时间消耗；</w:t>
      </w:r>
      <w:r>
        <w:rPr>
          <w:rFonts w:cs="宋体" w:hint="eastAsia"/>
        </w:rPr>
        <w:t>②</w:t>
      </w:r>
      <w:r>
        <w:t>AFLNetSpy</w:t>
      </w:r>
      <w:r>
        <w:t>的执行速率约为</w:t>
      </w:r>
      <w:r>
        <w:t>AFLNet</w:t>
      </w:r>
      <w:r>
        <w:t>动态插桩模式的</w:t>
      </w:r>
      <w:r>
        <w:t>2.5</w:t>
      </w:r>
      <w:r>
        <w:t>倍，主要原因为</w:t>
      </w:r>
      <w:r>
        <w:t>AFLNet</w:t>
      </w:r>
      <w:r>
        <w:t>每次测试前都会重启一个新的测试进程，而</w:t>
      </w:r>
      <w:r>
        <w:t>AFLNetSpy</w:t>
      </w:r>
      <w:r>
        <w:t>会持续利用同一个测试进程直到该进程崩溃，从而节省时间提高执行效率。</w:t>
      </w:r>
      <w:bookmarkStart w:id="63" w:name="_Toc8720752"/>
    </w:p>
    <w:p w14:paraId="4EA50E34" w14:textId="77777777" w:rsidR="001D6859" w:rsidRDefault="00000000">
      <w:pPr>
        <w:pStyle w:val="01-"/>
        <w:ind w:firstLine="480"/>
      </w:pPr>
      <w:r>
        <w:rPr>
          <w:rFonts w:hint="eastAsia"/>
        </w:rPr>
        <w:t>图</w:t>
      </w:r>
      <w:r>
        <w:rPr>
          <w:rFonts w:hint="eastAsia"/>
        </w:rPr>
        <w:t>4-13</w:t>
      </w:r>
      <w:r>
        <w:rPr>
          <w:rFonts w:hint="eastAsia"/>
        </w:rPr>
        <w:t>、</w:t>
      </w:r>
      <w:r>
        <w:rPr>
          <w:rFonts w:hint="eastAsia"/>
        </w:rPr>
        <w:t>4-14</w:t>
      </w:r>
      <w:r>
        <w:rPr>
          <w:rFonts w:hint="eastAsia"/>
        </w:rPr>
        <w:t>、</w:t>
      </w:r>
      <w:r>
        <w:rPr>
          <w:rFonts w:hint="eastAsia"/>
        </w:rPr>
        <w:t>4-15</w:t>
      </w:r>
      <w:r>
        <w:rPr>
          <w:rFonts w:hint="eastAsia"/>
        </w:rPr>
        <w:t>分别为</w:t>
      </w:r>
      <w:r>
        <w:rPr>
          <w:rFonts w:hint="eastAsia"/>
        </w:rPr>
        <w:t>AFLNet</w:t>
      </w:r>
      <w:r>
        <w:rPr>
          <w:rFonts w:hint="eastAsia"/>
        </w:rPr>
        <w:t>静态插桩模式、</w:t>
      </w:r>
      <w:r>
        <w:rPr>
          <w:rFonts w:hint="eastAsia"/>
        </w:rPr>
        <w:t>AFLNet</w:t>
      </w:r>
      <w:r>
        <w:rPr>
          <w:rFonts w:hint="eastAsia"/>
        </w:rPr>
        <w:t>动态插桩模式、</w:t>
      </w:r>
      <w:r>
        <w:rPr>
          <w:rFonts w:hint="eastAsia"/>
        </w:rPr>
        <w:t>AFLNetSpy</w:t>
      </w:r>
      <w:r>
        <w:rPr>
          <w:rFonts w:hint="eastAsia"/>
        </w:rPr>
        <w:t>系统模式三种模式对</w:t>
      </w:r>
      <w:r>
        <w:rPr>
          <w:rFonts w:hint="eastAsia"/>
        </w:rPr>
        <w:t>hello-crow</w:t>
      </w:r>
      <w:r>
        <w:rPr>
          <w:rFonts w:hint="eastAsia"/>
        </w:rPr>
        <w:t>程序进行测试，运行</w:t>
      </w:r>
      <w:r>
        <w:rPr>
          <w:rFonts w:hint="eastAsia"/>
        </w:rPr>
        <w:t>11</w:t>
      </w:r>
      <w:r>
        <w:rPr>
          <w:rFonts w:hint="eastAsia"/>
        </w:rPr>
        <w:t>小时</w:t>
      </w:r>
      <w:r>
        <w:rPr>
          <w:rFonts w:hint="eastAsia"/>
        </w:rPr>
        <w:t>(</w:t>
      </w:r>
      <w:r>
        <w:rPr>
          <w:rFonts w:hint="eastAsia"/>
        </w:rPr>
        <w:t>其中</w:t>
      </w:r>
      <w:r>
        <w:rPr>
          <w:rFonts w:hint="eastAsia"/>
        </w:rPr>
        <w:t>AFLNetSpy</w:t>
      </w:r>
      <w:r>
        <w:rPr>
          <w:rFonts w:hint="eastAsia"/>
        </w:rPr>
        <w:t>模式由于内存问题运行</w:t>
      </w:r>
      <w:r>
        <w:rPr>
          <w:rFonts w:hint="eastAsia"/>
        </w:rPr>
        <w:t>7</w:t>
      </w:r>
      <w:r>
        <w:rPr>
          <w:rFonts w:hint="eastAsia"/>
        </w:rPr>
        <w:t>小时即停止</w:t>
      </w:r>
      <w:r>
        <w:rPr>
          <w:rFonts w:hint="eastAsia"/>
        </w:rPr>
        <w:t>)</w:t>
      </w:r>
      <w:r>
        <w:rPr>
          <w:rFonts w:hint="eastAsia"/>
        </w:rPr>
        <w:t>的截图。三种模式发现的</w:t>
      </w:r>
      <w:r>
        <w:rPr>
          <w:rFonts w:hint="eastAsia"/>
        </w:rPr>
        <w:t>CRASH</w:t>
      </w:r>
      <w:r>
        <w:rPr>
          <w:rFonts w:hint="eastAsia"/>
        </w:rPr>
        <w:t>数量的情况如表</w:t>
      </w:r>
      <w:r>
        <w:rPr>
          <w:rFonts w:hint="eastAsia"/>
        </w:rPr>
        <w:t>4-6</w:t>
      </w:r>
      <w:r>
        <w:rPr>
          <w:rFonts w:hint="eastAsia"/>
        </w:rPr>
        <w:t>所示。</w:t>
      </w:r>
    </w:p>
    <w:p w14:paraId="2D1EBE2E" w14:textId="77777777" w:rsidR="001D6859" w:rsidRDefault="001D6859">
      <w:pPr>
        <w:pStyle w:val="01-"/>
        <w:ind w:firstLineChars="0" w:firstLine="0"/>
      </w:pPr>
    </w:p>
    <w:p w14:paraId="0F72A3A9" w14:textId="77777777" w:rsidR="001D6859" w:rsidRDefault="00000000">
      <w:pPr>
        <w:pStyle w:val="07-"/>
      </w:pPr>
      <w:r>
        <w:rPr>
          <w:rFonts w:hint="eastAsia"/>
        </w:rPr>
        <w:t>表</w:t>
      </w:r>
      <w:r>
        <w:rPr>
          <w:rFonts w:hint="eastAsia"/>
        </w:rPr>
        <w:t xml:space="preserve">4-6 </w:t>
      </w:r>
      <w:r>
        <w:rPr>
          <w:rFonts w:hint="eastAsia"/>
        </w:rPr>
        <w:t>三种模式发现的</w:t>
      </w:r>
      <w:r>
        <w:rPr>
          <w:rFonts w:hint="eastAsia"/>
        </w:rPr>
        <w:t>CRASH</w:t>
      </w:r>
      <w:r>
        <w:rPr>
          <w:rFonts w:hint="eastAsia"/>
        </w:rPr>
        <w:t>数量统计</w:t>
      </w:r>
    </w:p>
    <w:tbl>
      <w:tblPr>
        <w:tblStyle w:val="af0"/>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2329"/>
        <w:gridCol w:w="2491"/>
        <w:gridCol w:w="2028"/>
        <w:gridCol w:w="1883"/>
      </w:tblGrid>
      <w:tr w:rsidR="001D6859" w14:paraId="306F9B7C" w14:textId="77777777">
        <w:trPr>
          <w:jc w:val="center"/>
        </w:trPr>
        <w:tc>
          <w:tcPr>
            <w:tcW w:w="2329" w:type="dxa"/>
            <w:tcBorders>
              <w:left w:val="nil"/>
              <w:bottom w:val="single" w:sz="4" w:space="0" w:color="auto"/>
              <w:right w:val="single" w:sz="4" w:space="0" w:color="000000"/>
            </w:tcBorders>
          </w:tcPr>
          <w:p w14:paraId="3BFD3FAB" w14:textId="77777777" w:rsidR="001D6859" w:rsidRDefault="00000000">
            <w:pPr>
              <w:pStyle w:val="07-1"/>
            </w:pPr>
            <w:r>
              <w:rPr>
                <w:rFonts w:hint="eastAsia"/>
              </w:rPr>
              <w:t>模式</w:t>
            </w:r>
          </w:p>
        </w:tc>
        <w:tc>
          <w:tcPr>
            <w:tcW w:w="2491" w:type="dxa"/>
            <w:tcBorders>
              <w:left w:val="single" w:sz="4" w:space="0" w:color="000000"/>
              <w:bottom w:val="single" w:sz="4" w:space="0" w:color="auto"/>
              <w:right w:val="nil"/>
            </w:tcBorders>
          </w:tcPr>
          <w:p w14:paraId="7D806294" w14:textId="77777777" w:rsidR="001D6859" w:rsidRDefault="00000000">
            <w:pPr>
              <w:pStyle w:val="07-1"/>
            </w:pPr>
            <w:r>
              <w:rPr>
                <w:rFonts w:hint="eastAsia"/>
              </w:rPr>
              <w:t>发现的</w:t>
            </w:r>
            <w:r>
              <w:rPr>
                <w:rFonts w:hint="eastAsia"/>
              </w:rPr>
              <w:t>CRASH</w:t>
            </w:r>
            <w:r>
              <w:rPr>
                <w:rFonts w:hint="eastAsia"/>
              </w:rPr>
              <w:t>数量</w:t>
            </w:r>
            <w:r>
              <w:rPr>
                <w:rFonts w:hint="eastAsia"/>
              </w:rPr>
              <w:t>(</w:t>
            </w:r>
            <w:r>
              <w:rPr>
                <w:rFonts w:hint="eastAsia"/>
              </w:rPr>
              <w:t>个</w:t>
            </w:r>
            <w:r>
              <w:rPr>
                <w:rFonts w:hint="eastAsia"/>
              </w:rPr>
              <w:t>)</w:t>
            </w:r>
          </w:p>
        </w:tc>
        <w:tc>
          <w:tcPr>
            <w:tcW w:w="2028" w:type="dxa"/>
            <w:tcBorders>
              <w:left w:val="nil"/>
              <w:bottom w:val="single" w:sz="4" w:space="0" w:color="auto"/>
              <w:right w:val="nil"/>
            </w:tcBorders>
          </w:tcPr>
          <w:p w14:paraId="4152B157" w14:textId="77777777" w:rsidR="001D6859" w:rsidRDefault="00000000">
            <w:pPr>
              <w:pStyle w:val="07-1"/>
            </w:pPr>
            <w:r>
              <w:rPr>
                <w:rFonts w:hint="eastAsia"/>
              </w:rPr>
              <w:t>有效</w:t>
            </w:r>
            <w:r>
              <w:rPr>
                <w:rFonts w:hint="eastAsia"/>
              </w:rPr>
              <w:t>CRASH(</w:t>
            </w:r>
            <w:r>
              <w:rPr>
                <w:rFonts w:hint="eastAsia"/>
              </w:rPr>
              <w:t>个</w:t>
            </w:r>
            <w:r>
              <w:rPr>
                <w:rFonts w:hint="eastAsia"/>
              </w:rPr>
              <w:t xml:space="preserve">) </w:t>
            </w:r>
          </w:p>
        </w:tc>
        <w:tc>
          <w:tcPr>
            <w:tcW w:w="1883" w:type="dxa"/>
            <w:tcBorders>
              <w:left w:val="nil"/>
              <w:bottom w:val="single" w:sz="4" w:space="0" w:color="auto"/>
              <w:right w:val="nil"/>
            </w:tcBorders>
          </w:tcPr>
          <w:p w14:paraId="1C6A2DE6" w14:textId="77777777" w:rsidR="001D6859" w:rsidRDefault="00000000">
            <w:pPr>
              <w:pStyle w:val="07-1"/>
            </w:pPr>
            <w:r>
              <w:rPr>
                <w:rFonts w:hint="eastAsia"/>
              </w:rPr>
              <w:t>独特</w:t>
            </w:r>
            <w:r>
              <w:rPr>
                <w:rFonts w:hint="eastAsia"/>
              </w:rPr>
              <w:t>CRASH(</w:t>
            </w:r>
            <w:r>
              <w:rPr>
                <w:rFonts w:hint="eastAsia"/>
              </w:rPr>
              <w:t>个</w:t>
            </w:r>
            <w:r>
              <w:rPr>
                <w:rFonts w:hint="eastAsia"/>
              </w:rPr>
              <w:t>)</w:t>
            </w:r>
          </w:p>
        </w:tc>
      </w:tr>
      <w:tr w:rsidR="001D6859" w14:paraId="6406DE20" w14:textId="77777777">
        <w:trPr>
          <w:jc w:val="center"/>
        </w:trPr>
        <w:tc>
          <w:tcPr>
            <w:tcW w:w="2329" w:type="dxa"/>
            <w:tcBorders>
              <w:top w:val="single" w:sz="4" w:space="0" w:color="auto"/>
              <w:left w:val="nil"/>
              <w:bottom w:val="nil"/>
              <w:right w:val="single" w:sz="4" w:space="0" w:color="000000"/>
            </w:tcBorders>
          </w:tcPr>
          <w:p w14:paraId="44ACB019" w14:textId="77777777" w:rsidR="001D6859" w:rsidRDefault="00000000">
            <w:pPr>
              <w:pStyle w:val="07-1"/>
            </w:pPr>
            <w:r>
              <w:rPr>
                <w:rFonts w:hint="eastAsia"/>
              </w:rPr>
              <w:t>AFLNet</w:t>
            </w:r>
            <w:r>
              <w:rPr>
                <w:rFonts w:hint="eastAsia"/>
              </w:rPr>
              <w:t>静态插桩模式</w:t>
            </w:r>
          </w:p>
        </w:tc>
        <w:tc>
          <w:tcPr>
            <w:tcW w:w="2491" w:type="dxa"/>
            <w:tcBorders>
              <w:top w:val="single" w:sz="4" w:space="0" w:color="auto"/>
              <w:left w:val="single" w:sz="4" w:space="0" w:color="000000"/>
              <w:bottom w:val="nil"/>
              <w:right w:val="nil"/>
            </w:tcBorders>
          </w:tcPr>
          <w:p w14:paraId="2FEC96EF" w14:textId="77777777" w:rsidR="001D6859" w:rsidRDefault="00000000">
            <w:pPr>
              <w:pStyle w:val="07-1"/>
            </w:pPr>
            <w:r>
              <w:rPr>
                <w:rFonts w:hint="eastAsia"/>
              </w:rPr>
              <w:t>4</w:t>
            </w:r>
          </w:p>
        </w:tc>
        <w:tc>
          <w:tcPr>
            <w:tcW w:w="2028" w:type="dxa"/>
            <w:tcBorders>
              <w:top w:val="single" w:sz="4" w:space="0" w:color="auto"/>
              <w:left w:val="nil"/>
              <w:bottom w:val="nil"/>
              <w:right w:val="nil"/>
            </w:tcBorders>
          </w:tcPr>
          <w:p w14:paraId="22671F39" w14:textId="77777777" w:rsidR="001D6859" w:rsidRDefault="00000000">
            <w:pPr>
              <w:pStyle w:val="07-1"/>
            </w:pPr>
            <w:r>
              <w:rPr>
                <w:rFonts w:hint="eastAsia"/>
              </w:rPr>
              <w:t>4</w:t>
            </w:r>
          </w:p>
        </w:tc>
        <w:tc>
          <w:tcPr>
            <w:tcW w:w="1883" w:type="dxa"/>
            <w:tcBorders>
              <w:top w:val="single" w:sz="4" w:space="0" w:color="auto"/>
              <w:left w:val="nil"/>
              <w:bottom w:val="nil"/>
              <w:right w:val="nil"/>
            </w:tcBorders>
          </w:tcPr>
          <w:p w14:paraId="6925A3B9" w14:textId="77777777" w:rsidR="001D6859" w:rsidRDefault="00000000">
            <w:pPr>
              <w:pStyle w:val="07-1"/>
            </w:pPr>
            <w:r>
              <w:rPr>
                <w:rFonts w:hint="eastAsia"/>
              </w:rPr>
              <w:t>2</w:t>
            </w:r>
          </w:p>
        </w:tc>
      </w:tr>
      <w:tr w:rsidR="001D6859" w14:paraId="0D8246EF" w14:textId="77777777">
        <w:trPr>
          <w:jc w:val="center"/>
        </w:trPr>
        <w:tc>
          <w:tcPr>
            <w:tcW w:w="2329" w:type="dxa"/>
            <w:tcBorders>
              <w:top w:val="nil"/>
              <w:left w:val="nil"/>
              <w:bottom w:val="nil"/>
              <w:right w:val="single" w:sz="4" w:space="0" w:color="000000"/>
            </w:tcBorders>
          </w:tcPr>
          <w:p w14:paraId="76845D5E" w14:textId="77777777" w:rsidR="001D6859" w:rsidRDefault="00000000">
            <w:pPr>
              <w:pStyle w:val="07-1"/>
            </w:pPr>
            <w:r>
              <w:rPr>
                <w:rFonts w:hint="eastAsia"/>
              </w:rPr>
              <w:t>AFLNet</w:t>
            </w:r>
            <w:r>
              <w:rPr>
                <w:rFonts w:hint="eastAsia"/>
              </w:rPr>
              <w:t>动态插桩模式</w:t>
            </w:r>
          </w:p>
        </w:tc>
        <w:tc>
          <w:tcPr>
            <w:tcW w:w="2491" w:type="dxa"/>
            <w:tcBorders>
              <w:top w:val="nil"/>
              <w:left w:val="single" w:sz="4" w:space="0" w:color="000000"/>
              <w:bottom w:val="nil"/>
              <w:right w:val="nil"/>
            </w:tcBorders>
          </w:tcPr>
          <w:p w14:paraId="4EFEE6FE" w14:textId="77777777" w:rsidR="001D6859" w:rsidRDefault="00000000">
            <w:pPr>
              <w:pStyle w:val="07-1"/>
            </w:pPr>
            <w:r>
              <w:rPr>
                <w:rFonts w:hint="eastAsia"/>
              </w:rPr>
              <w:t>5</w:t>
            </w:r>
          </w:p>
        </w:tc>
        <w:tc>
          <w:tcPr>
            <w:tcW w:w="2028" w:type="dxa"/>
            <w:tcBorders>
              <w:top w:val="nil"/>
              <w:left w:val="nil"/>
              <w:bottom w:val="nil"/>
              <w:right w:val="nil"/>
            </w:tcBorders>
          </w:tcPr>
          <w:p w14:paraId="23F08441" w14:textId="77777777" w:rsidR="001D6859" w:rsidRDefault="00000000">
            <w:pPr>
              <w:pStyle w:val="07-1"/>
            </w:pPr>
            <w:r>
              <w:rPr>
                <w:rFonts w:hint="eastAsia"/>
              </w:rPr>
              <w:t>5</w:t>
            </w:r>
          </w:p>
        </w:tc>
        <w:tc>
          <w:tcPr>
            <w:tcW w:w="1883" w:type="dxa"/>
            <w:tcBorders>
              <w:top w:val="nil"/>
              <w:left w:val="nil"/>
              <w:bottom w:val="nil"/>
              <w:right w:val="nil"/>
            </w:tcBorders>
          </w:tcPr>
          <w:p w14:paraId="5D0E6D41" w14:textId="77777777" w:rsidR="001D6859" w:rsidRDefault="00000000">
            <w:pPr>
              <w:pStyle w:val="07-1"/>
            </w:pPr>
            <w:r>
              <w:rPr>
                <w:rFonts w:hint="eastAsia"/>
              </w:rPr>
              <w:t>2</w:t>
            </w:r>
          </w:p>
        </w:tc>
      </w:tr>
      <w:tr w:rsidR="001D6859" w14:paraId="35266854" w14:textId="77777777">
        <w:trPr>
          <w:jc w:val="center"/>
        </w:trPr>
        <w:tc>
          <w:tcPr>
            <w:tcW w:w="2329" w:type="dxa"/>
            <w:tcBorders>
              <w:top w:val="nil"/>
              <w:left w:val="nil"/>
              <w:right w:val="single" w:sz="4" w:space="0" w:color="000000"/>
            </w:tcBorders>
          </w:tcPr>
          <w:p w14:paraId="59E7FD03" w14:textId="77777777" w:rsidR="001D6859" w:rsidRDefault="00000000">
            <w:pPr>
              <w:pStyle w:val="07-1"/>
            </w:pPr>
            <w:r>
              <w:rPr>
                <w:rFonts w:hint="eastAsia"/>
              </w:rPr>
              <w:t>AFLNetSpy</w:t>
            </w:r>
            <w:r>
              <w:rPr>
                <w:rFonts w:hint="eastAsia"/>
              </w:rPr>
              <w:t>系统模式</w:t>
            </w:r>
          </w:p>
        </w:tc>
        <w:tc>
          <w:tcPr>
            <w:tcW w:w="2491" w:type="dxa"/>
            <w:tcBorders>
              <w:top w:val="nil"/>
              <w:left w:val="single" w:sz="4" w:space="0" w:color="000000"/>
              <w:right w:val="nil"/>
            </w:tcBorders>
          </w:tcPr>
          <w:p w14:paraId="33E25327" w14:textId="77777777" w:rsidR="001D6859" w:rsidRDefault="00000000">
            <w:pPr>
              <w:pStyle w:val="07-1"/>
            </w:pPr>
            <w:r>
              <w:rPr>
                <w:rFonts w:hint="eastAsia"/>
              </w:rPr>
              <w:t>6</w:t>
            </w:r>
          </w:p>
        </w:tc>
        <w:tc>
          <w:tcPr>
            <w:tcW w:w="2028" w:type="dxa"/>
            <w:tcBorders>
              <w:top w:val="nil"/>
              <w:left w:val="nil"/>
              <w:right w:val="nil"/>
            </w:tcBorders>
          </w:tcPr>
          <w:p w14:paraId="0C9CCAB3" w14:textId="77777777" w:rsidR="001D6859" w:rsidRDefault="00000000">
            <w:pPr>
              <w:pStyle w:val="07-1"/>
            </w:pPr>
            <w:r>
              <w:rPr>
                <w:rFonts w:hint="eastAsia"/>
              </w:rPr>
              <w:t>6</w:t>
            </w:r>
          </w:p>
        </w:tc>
        <w:tc>
          <w:tcPr>
            <w:tcW w:w="1883" w:type="dxa"/>
            <w:tcBorders>
              <w:top w:val="nil"/>
              <w:left w:val="nil"/>
              <w:right w:val="nil"/>
            </w:tcBorders>
          </w:tcPr>
          <w:p w14:paraId="7618EC19" w14:textId="77777777" w:rsidR="001D6859" w:rsidRDefault="00000000">
            <w:pPr>
              <w:pStyle w:val="07-1"/>
            </w:pPr>
            <w:r>
              <w:rPr>
                <w:rFonts w:hint="eastAsia"/>
              </w:rPr>
              <w:t>2</w:t>
            </w:r>
          </w:p>
        </w:tc>
      </w:tr>
    </w:tbl>
    <w:p w14:paraId="1D7D3210" w14:textId="77777777" w:rsidR="001D6859" w:rsidRDefault="001D6859">
      <w:pPr>
        <w:pStyle w:val="01-"/>
        <w:ind w:firstLine="480"/>
      </w:pPr>
    </w:p>
    <w:p w14:paraId="66F65797" w14:textId="77777777" w:rsidR="001D6859" w:rsidRDefault="00000000">
      <w:pPr>
        <w:pStyle w:val="01-"/>
        <w:ind w:firstLine="480"/>
      </w:pPr>
      <w:r>
        <w:rPr>
          <w:rFonts w:hint="eastAsia"/>
        </w:rPr>
        <w:t>经过测试，</w:t>
      </w:r>
      <w:r>
        <w:rPr>
          <w:rFonts w:hint="eastAsia"/>
        </w:rPr>
        <w:t>AFLNetSpy</w:t>
      </w:r>
      <w:r>
        <w:rPr>
          <w:rFonts w:hint="eastAsia"/>
        </w:rPr>
        <w:t>系统模式比另外两种模式发现的</w:t>
      </w:r>
      <w:r>
        <w:rPr>
          <w:rFonts w:hint="eastAsia"/>
        </w:rPr>
        <w:t>CRASH</w:t>
      </w:r>
      <w:r>
        <w:rPr>
          <w:rFonts w:hint="eastAsia"/>
        </w:rPr>
        <w:t>多的原因主要为，</w:t>
      </w:r>
      <w:r>
        <w:rPr>
          <w:rFonts w:hint="eastAsia"/>
        </w:rPr>
        <w:t>OpenBmc</w:t>
      </w:r>
      <w:r>
        <w:rPr>
          <w:rFonts w:hint="eastAsia"/>
        </w:rPr>
        <w:t>环境下运行的测试进程的栈空间比另外两种情况下要小，更容易触发栈溢出。如图</w:t>
      </w:r>
      <w:r>
        <w:rPr>
          <w:rFonts w:hint="eastAsia"/>
        </w:rPr>
        <w:t>4-16</w:t>
      </w:r>
      <w:r>
        <w:rPr>
          <w:rFonts w:hint="eastAsia"/>
        </w:rPr>
        <w:t>所示，同样的请求前两种模式下能够正常处理，而第三种模式下则会发生崩溃。这种现象进一步证明了系统级灰盒模糊测试的必要性。</w:t>
      </w:r>
    </w:p>
    <w:p w14:paraId="138B3C83" w14:textId="77777777" w:rsidR="001D6859" w:rsidRDefault="001D6859">
      <w:pPr>
        <w:pStyle w:val="01-"/>
        <w:ind w:firstLine="480"/>
      </w:pPr>
    </w:p>
    <w:p w14:paraId="5F9D1C58" w14:textId="77777777" w:rsidR="001D6859" w:rsidRDefault="001D6859">
      <w:pPr>
        <w:pStyle w:val="01-"/>
        <w:spacing w:line="240" w:lineRule="auto"/>
        <w:ind w:firstLineChars="0" w:firstLine="0"/>
        <w:jc w:val="center"/>
      </w:pPr>
    </w:p>
    <w:p w14:paraId="295542FF" w14:textId="77777777" w:rsidR="001D6859" w:rsidRDefault="001D6859">
      <w:pPr>
        <w:pStyle w:val="01-"/>
        <w:ind w:firstLine="480"/>
      </w:pPr>
    </w:p>
    <w:p w14:paraId="46F8011C" w14:textId="77777777" w:rsidR="001D6859" w:rsidRDefault="00000000">
      <w:pPr>
        <w:pStyle w:val="01-"/>
        <w:spacing w:line="240" w:lineRule="auto"/>
        <w:ind w:firstLineChars="0" w:firstLine="0"/>
        <w:jc w:val="center"/>
      </w:pPr>
      <w:r>
        <w:rPr>
          <w:rFonts w:hint="eastAsia"/>
          <w:noProof/>
        </w:rPr>
        <w:lastRenderedPageBreak/>
        <w:drawing>
          <wp:inline distT="0" distB="0" distL="114300" distR="114300" wp14:anchorId="5DDEDD9E" wp14:editId="49E8D34F">
            <wp:extent cx="3796030" cy="2422525"/>
            <wp:effectExtent l="0" t="0" r="13970" b="15875"/>
            <wp:docPr id="27" name="图片 2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1"/>
                    <pic:cNvPicPr>
                      <a:picLocks noChangeAspect="1"/>
                    </pic:cNvPicPr>
                  </pic:nvPicPr>
                  <pic:blipFill>
                    <a:blip r:embed="rId61"/>
                    <a:stretch>
                      <a:fillRect/>
                    </a:stretch>
                  </pic:blipFill>
                  <pic:spPr>
                    <a:xfrm>
                      <a:off x="0" y="0"/>
                      <a:ext cx="3796030" cy="2422525"/>
                    </a:xfrm>
                    <a:prstGeom prst="rect">
                      <a:avLst/>
                    </a:prstGeom>
                  </pic:spPr>
                </pic:pic>
              </a:graphicData>
            </a:graphic>
          </wp:inline>
        </w:drawing>
      </w:r>
    </w:p>
    <w:p w14:paraId="334F6C29" w14:textId="77777777" w:rsidR="001D6859" w:rsidRDefault="00000000">
      <w:pPr>
        <w:pStyle w:val="07-"/>
      </w:pPr>
      <w:r>
        <w:rPr>
          <w:rFonts w:hint="eastAsia"/>
        </w:rPr>
        <w:t>图</w:t>
      </w:r>
      <w:r>
        <w:rPr>
          <w:rFonts w:hint="eastAsia"/>
        </w:rPr>
        <w:t>4-13 AFLNet</w:t>
      </w:r>
      <w:r>
        <w:rPr>
          <w:rFonts w:hint="eastAsia"/>
        </w:rPr>
        <w:t>静态插桩模式运行截图</w:t>
      </w:r>
    </w:p>
    <w:p w14:paraId="08F52455" w14:textId="77777777" w:rsidR="001D6859" w:rsidRDefault="001D6859">
      <w:pPr>
        <w:pStyle w:val="01-"/>
        <w:ind w:firstLine="480"/>
      </w:pPr>
    </w:p>
    <w:p w14:paraId="3F7F96A3" w14:textId="77777777" w:rsidR="001D6859" w:rsidRDefault="00000000">
      <w:pPr>
        <w:pStyle w:val="01-"/>
        <w:spacing w:line="240" w:lineRule="auto"/>
        <w:ind w:firstLineChars="0" w:firstLine="0"/>
        <w:jc w:val="center"/>
      </w:pPr>
      <w:r>
        <w:rPr>
          <w:rFonts w:hint="eastAsia"/>
          <w:noProof/>
        </w:rPr>
        <w:drawing>
          <wp:inline distT="0" distB="0" distL="114300" distR="114300" wp14:anchorId="03FF6089" wp14:editId="77270B48">
            <wp:extent cx="3738880" cy="2326640"/>
            <wp:effectExtent l="0" t="0" r="13970" b="16510"/>
            <wp:docPr id="35" name="图片 35"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2"/>
                    <pic:cNvPicPr>
                      <a:picLocks noChangeAspect="1"/>
                    </pic:cNvPicPr>
                  </pic:nvPicPr>
                  <pic:blipFill>
                    <a:blip r:embed="rId62"/>
                    <a:stretch>
                      <a:fillRect/>
                    </a:stretch>
                  </pic:blipFill>
                  <pic:spPr>
                    <a:xfrm>
                      <a:off x="0" y="0"/>
                      <a:ext cx="3738880" cy="2326640"/>
                    </a:xfrm>
                    <a:prstGeom prst="rect">
                      <a:avLst/>
                    </a:prstGeom>
                  </pic:spPr>
                </pic:pic>
              </a:graphicData>
            </a:graphic>
          </wp:inline>
        </w:drawing>
      </w:r>
    </w:p>
    <w:p w14:paraId="1CC2C92D" w14:textId="77777777" w:rsidR="001D6859" w:rsidRDefault="00000000">
      <w:pPr>
        <w:pStyle w:val="01-"/>
        <w:spacing w:line="240" w:lineRule="auto"/>
        <w:ind w:firstLine="480"/>
        <w:jc w:val="center"/>
      </w:pPr>
      <w:r>
        <w:rPr>
          <w:rFonts w:hint="eastAsia"/>
        </w:rPr>
        <w:t>图</w:t>
      </w:r>
      <w:r>
        <w:rPr>
          <w:rFonts w:hint="eastAsia"/>
        </w:rPr>
        <w:t>4-14 AFLNet</w:t>
      </w:r>
      <w:r>
        <w:rPr>
          <w:rFonts w:hint="eastAsia"/>
        </w:rPr>
        <w:t>动态插桩模式运行截图</w:t>
      </w:r>
    </w:p>
    <w:p w14:paraId="77AC94A4" w14:textId="77777777" w:rsidR="001D6859" w:rsidRDefault="001D6859">
      <w:pPr>
        <w:pStyle w:val="01-"/>
        <w:spacing w:line="240" w:lineRule="auto"/>
        <w:ind w:firstLineChars="0" w:firstLine="0"/>
      </w:pPr>
    </w:p>
    <w:p w14:paraId="32CF5ADB" w14:textId="77777777" w:rsidR="001D6859" w:rsidRDefault="00000000">
      <w:pPr>
        <w:pStyle w:val="01-"/>
        <w:spacing w:line="240" w:lineRule="auto"/>
        <w:ind w:firstLineChars="0" w:firstLine="0"/>
        <w:jc w:val="center"/>
      </w:pPr>
      <w:r>
        <w:rPr>
          <w:rFonts w:hint="eastAsia"/>
          <w:noProof/>
        </w:rPr>
        <w:drawing>
          <wp:inline distT="0" distB="0" distL="114300" distR="114300" wp14:anchorId="2FE8CD1B" wp14:editId="111159B5">
            <wp:extent cx="3714115" cy="2352675"/>
            <wp:effectExtent l="0" t="0" r="635" b="9525"/>
            <wp:docPr id="37" name="图片 37"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3"/>
                    <pic:cNvPicPr>
                      <a:picLocks noChangeAspect="1"/>
                    </pic:cNvPicPr>
                  </pic:nvPicPr>
                  <pic:blipFill>
                    <a:blip r:embed="rId63"/>
                    <a:stretch>
                      <a:fillRect/>
                    </a:stretch>
                  </pic:blipFill>
                  <pic:spPr>
                    <a:xfrm>
                      <a:off x="0" y="0"/>
                      <a:ext cx="3714115" cy="2352675"/>
                    </a:xfrm>
                    <a:prstGeom prst="rect">
                      <a:avLst/>
                    </a:prstGeom>
                  </pic:spPr>
                </pic:pic>
              </a:graphicData>
            </a:graphic>
          </wp:inline>
        </w:drawing>
      </w:r>
    </w:p>
    <w:p w14:paraId="57DD4006" w14:textId="77777777" w:rsidR="001D6859" w:rsidRDefault="00000000">
      <w:pPr>
        <w:pStyle w:val="07-"/>
      </w:pPr>
      <w:r>
        <w:rPr>
          <w:rFonts w:hint="eastAsia"/>
        </w:rPr>
        <w:t>图</w:t>
      </w:r>
      <w:r>
        <w:rPr>
          <w:rFonts w:hint="eastAsia"/>
        </w:rPr>
        <w:t>4-15 AFLNetSpy</w:t>
      </w:r>
      <w:r>
        <w:rPr>
          <w:rFonts w:hint="eastAsia"/>
        </w:rPr>
        <w:t>系统模式下运行截图</w:t>
      </w:r>
    </w:p>
    <w:p w14:paraId="5DEE166C" w14:textId="77777777" w:rsidR="001D6859" w:rsidRDefault="00000000">
      <w:pPr>
        <w:jc w:val="center"/>
      </w:pPr>
      <w:bookmarkStart w:id="64" w:name="_Toc28250"/>
      <w:r>
        <w:rPr>
          <w:noProof/>
        </w:rPr>
        <w:lastRenderedPageBreak/>
        <w:drawing>
          <wp:inline distT="0" distB="0" distL="114300" distR="114300" wp14:anchorId="61AB2083" wp14:editId="7D0B1E6C">
            <wp:extent cx="5534660" cy="2639695"/>
            <wp:effectExtent l="0" t="0" r="8890" b="8255"/>
            <wp:docPr id="4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2"/>
                    <pic:cNvPicPr>
                      <a:picLocks noChangeAspect="1"/>
                    </pic:cNvPicPr>
                  </pic:nvPicPr>
                  <pic:blipFill>
                    <a:blip r:embed="rId64"/>
                    <a:stretch>
                      <a:fillRect/>
                    </a:stretch>
                  </pic:blipFill>
                  <pic:spPr>
                    <a:xfrm>
                      <a:off x="0" y="0"/>
                      <a:ext cx="5534660" cy="2639695"/>
                    </a:xfrm>
                    <a:prstGeom prst="rect">
                      <a:avLst/>
                    </a:prstGeom>
                    <a:noFill/>
                    <a:ln>
                      <a:noFill/>
                    </a:ln>
                  </pic:spPr>
                </pic:pic>
              </a:graphicData>
            </a:graphic>
          </wp:inline>
        </w:drawing>
      </w:r>
    </w:p>
    <w:p w14:paraId="11DF0AD3" w14:textId="77777777" w:rsidR="001D6859" w:rsidRDefault="00000000">
      <w:pPr>
        <w:pStyle w:val="07-"/>
        <w:rPr>
          <w:rFonts w:eastAsiaTheme="minorEastAsia"/>
        </w:rPr>
      </w:pPr>
      <w:r>
        <w:rPr>
          <w:rFonts w:hint="eastAsia"/>
        </w:rPr>
        <w:t>图</w:t>
      </w:r>
      <w:r>
        <w:rPr>
          <w:rFonts w:hint="eastAsia"/>
        </w:rPr>
        <w:t xml:space="preserve">4-16 </w:t>
      </w:r>
      <w:r>
        <w:rPr>
          <w:rFonts w:hint="eastAsia"/>
        </w:rPr>
        <w:t>三种情况处理同一请求结果对比</w:t>
      </w:r>
      <w:r>
        <w:rPr>
          <w:rFonts w:hint="eastAsia"/>
        </w:rPr>
        <w:t xml:space="preserve">  </w:t>
      </w:r>
    </w:p>
    <w:p w14:paraId="34AEEF1C" w14:textId="77777777" w:rsidR="001D6859" w:rsidRDefault="001D6859">
      <w:pPr>
        <w:pStyle w:val="07-"/>
      </w:pPr>
    </w:p>
    <w:p w14:paraId="3617D053" w14:textId="77777777" w:rsidR="001D6859" w:rsidRDefault="001D6859">
      <w:pPr>
        <w:pStyle w:val="07-"/>
      </w:pPr>
    </w:p>
    <w:p w14:paraId="4A9FE11C" w14:textId="77777777" w:rsidR="001D6859" w:rsidRDefault="00000000">
      <w:r>
        <w:br w:type="page"/>
      </w:r>
    </w:p>
    <w:p w14:paraId="728BCAA8" w14:textId="77777777" w:rsidR="001D6859" w:rsidRDefault="00000000">
      <w:pPr>
        <w:pStyle w:val="09-"/>
        <w:spacing w:after="312"/>
      </w:pPr>
      <w:bookmarkStart w:id="65" w:name="_Toc14655"/>
      <w:r>
        <w:lastRenderedPageBreak/>
        <w:t>结　论</w:t>
      </w:r>
      <w:bookmarkEnd w:id="63"/>
      <w:bookmarkEnd w:id="64"/>
      <w:bookmarkEnd w:id="65"/>
    </w:p>
    <w:p w14:paraId="77EA86EA" w14:textId="77777777" w:rsidR="001D6859" w:rsidRDefault="00000000">
      <w:pPr>
        <w:pStyle w:val="01-"/>
        <w:ind w:firstLine="480"/>
      </w:pPr>
      <w:r>
        <w:t>本文提出了</w:t>
      </w:r>
      <w:r>
        <w:rPr>
          <w:rFonts w:hint="eastAsia"/>
        </w:rPr>
        <w:t>一种基于</w:t>
      </w:r>
      <w:r>
        <w:rPr>
          <w:rFonts w:hint="eastAsia"/>
        </w:rPr>
        <w:t>QEMU</w:t>
      </w:r>
      <w:r>
        <w:rPr>
          <w:rFonts w:hint="eastAsia"/>
        </w:rPr>
        <w:t>插件实现系统级灰盒模糊测试的方法，并基于该方法实现了</w:t>
      </w:r>
      <w:r>
        <w:t>一个新颖的模糊测试框架</w:t>
      </w:r>
      <w:r>
        <w:t>AFLNetSpy</w:t>
      </w:r>
      <w:r>
        <w:t>，它基于</w:t>
      </w:r>
      <w:r>
        <w:t>AFLNet</w:t>
      </w:r>
      <w:r>
        <w:t>，通过结合</w:t>
      </w:r>
      <w:r>
        <w:t>QEMU</w:t>
      </w:r>
      <w:r>
        <w:t>的</w:t>
      </w:r>
      <w:r>
        <w:t>AFL-SPY</w:t>
      </w:r>
      <w:r>
        <w:t>插件，能够实现对固件中网络应用的灰盒模糊测试。本文首先介绍了模糊测试领域的研究概况，并对和本文工作相关的几项工作的特点和不足进行了较为详细的说明。然后在第三章阐述了</w:t>
      </w:r>
      <w:r>
        <w:rPr>
          <w:rFonts w:hint="eastAsia"/>
        </w:rPr>
        <w:t>系统级灰盒模糊测试方法的具体内容</w:t>
      </w:r>
      <w:r>
        <w:t>，并对</w:t>
      </w:r>
      <w:r>
        <w:t>AFLNetSpy</w:t>
      </w:r>
      <w:r>
        <w:t>系统的整体架构和实现细节进行了详细的讲解。最后，在</w:t>
      </w:r>
      <w:r>
        <w:rPr>
          <w:rFonts w:hint="eastAsia"/>
        </w:rPr>
        <w:t>第四章</w:t>
      </w:r>
      <w:r>
        <w:t>从</w:t>
      </w:r>
      <w:r>
        <w:rPr>
          <w:rFonts w:hint="eastAsia"/>
        </w:rPr>
        <w:t>有效</w:t>
      </w:r>
      <w:r>
        <w:t>性、稳定性和性能三个方面出发进行实验设计，将</w:t>
      </w:r>
      <w:r>
        <w:t>AFLNetSpy</w:t>
      </w:r>
      <w:r>
        <w:t>系统和</w:t>
      </w:r>
      <w:r>
        <w:t>AFLNet</w:t>
      </w:r>
      <w:r>
        <w:t>的两种模式进行比较分析，从而验证</w:t>
      </w:r>
      <w:r>
        <w:t>AFLNetSpy</w:t>
      </w:r>
      <w:r>
        <w:t>系统的可用性。</w:t>
      </w:r>
    </w:p>
    <w:p w14:paraId="7B46B0D2" w14:textId="77777777" w:rsidR="001D6859" w:rsidRDefault="00000000">
      <w:pPr>
        <w:pStyle w:val="01-"/>
        <w:ind w:firstLine="480"/>
      </w:pPr>
      <w:r>
        <w:t>本文所构建的</w:t>
      </w:r>
      <w:r>
        <w:t>AFLNetSpy</w:t>
      </w:r>
      <w:r>
        <w:t>系统的主要创新点包括：</w:t>
      </w:r>
    </w:p>
    <w:p w14:paraId="61FA6531" w14:textId="77777777" w:rsidR="001D6859" w:rsidRDefault="00000000">
      <w:pPr>
        <w:pStyle w:val="01-"/>
        <w:numPr>
          <w:ilvl w:val="0"/>
          <w:numId w:val="17"/>
        </w:numPr>
        <w:ind w:firstLine="480"/>
      </w:pPr>
      <w:r>
        <w:t>通过</w:t>
      </w:r>
      <w:r>
        <w:t>QEMU-SPY</w:t>
      </w:r>
      <w:r>
        <w:t>监测客户机系统中目标进程和网络相关的系统调用，精准识别目标进程处理测试请求的时间区间。</w:t>
      </w:r>
    </w:p>
    <w:p w14:paraId="5E090136" w14:textId="77777777" w:rsidR="001D6859" w:rsidRDefault="00000000">
      <w:pPr>
        <w:pStyle w:val="01-"/>
        <w:numPr>
          <w:ilvl w:val="0"/>
          <w:numId w:val="17"/>
        </w:numPr>
        <w:ind w:firstLine="480"/>
      </w:pPr>
      <w:r>
        <w:t>结合</w:t>
      </w:r>
      <w:r>
        <w:t>QEMU</w:t>
      </w:r>
      <w:r>
        <w:t>的</w:t>
      </w:r>
      <w:r>
        <w:t>HELPER</w:t>
      </w:r>
      <w:r>
        <w:t>机制和插件机制实现客户机系统中目标进程的标识，并进一步实现目标进程代码执行信息的收集。</w:t>
      </w:r>
    </w:p>
    <w:p w14:paraId="1A804A7D" w14:textId="77777777" w:rsidR="001D6859" w:rsidRDefault="00000000">
      <w:pPr>
        <w:pStyle w:val="01-"/>
        <w:numPr>
          <w:ilvl w:val="0"/>
          <w:numId w:val="17"/>
        </w:numPr>
        <w:ind w:firstLine="480"/>
      </w:pPr>
      <w:r>
        <w:t>QEMU-SPY</w:t>
      </w:r>
      <w:r>
        <w:t>的关键功能以</w:t>
      </w:r>
      <w:r>
        <w:t>QEMU</w:t>
      </w:r>
      <w:r>
        <w:t>插件的形式实现，即</w:t>
      </w:r>
      <w:r>
        <w:t>AFL-SPY</w:t>
      </w:r>
      <w:r>
        <w:t>插件</w:t>
      </w:r>
      <w:r>
        <w:t>(libaflspy.so)</w:t>
      </w:r>
      <w:r>
        <w:t>，使得系统具有较高的可扩展性。</w:t>
      </w:r>
    </w:p>
    <w:p w14:paraId="46B65708" w14:textId="77777777" w:rsidR="001D6859" w:rsidRDefault="00000000">
      <w:pPr>
        <w:pStyle w:val="01-"/>
        <w:ind w:firstLine="480"/>
      </w:pPr>
      <w:r>
        <w:t>本文提出的</w:t>
      </w:r>
      <w:r>
        <w:rPr>
          <w:rFonts w:hint="eastAsia"/>
        </w:rPr>
        <w:t>系统级灰盒模糊测试</w:t>
      </w:r>
      <w:r>
        <w:t>方法，以及开发出的</w:t>
      </w:r>
      <w:r>
        <w:t>AFLNetSpy</w:t>
      </w:r>
      <w:r>
        <w:t>原型系统，将灰盒模糊测试方法成功拓展到了固件网络应用领域，对于促进相关领域的研究具有重要意义。本文开发的</w:t>
      </w:r>
      <w:r>
        <w:t>AFLNetSpy</w:t>
      </w:r>
      <w:r>
        <w:t>系统及相关代码，可访问代码仓库</w:t>
      </w:r>
      <w:r>
        <w:rPr>
          <w:rFonts w:hint="eastAsia"/>
        </w:rPr>
        <w:t>链接</w:t>
      </w:r>
      <w:r>
        <w:rPr>
          <w:rFonts w:hint="eastAsia"/>
        </w:rPr>
        <w:t>(</w:t>
      </w:r>
      <w:r>
        <w:t>https://github.com/czxvan/AFLNetSpy</w:t>
      </w:r>
      <w:r>
        <w:rPr>
          <w:rFonts w:hint="eastAsia"/>
        </w:rPr>
        <w:t>)</w:t>
      </w:r>
      <w:r>
        <w:t>进行查看。</w:t>
      </w:r>
    </w:p>
    <w:p w14:paraId="5C359B88" w14:textId="77777777" w:rsidR="001D6859" w:rsidRDefault="00000000">
      <w:pPr>
        <w:pStyle w:val="01-"/>
        <w:ind w:firstLine="480"/>
      </w:pPr>
      <w:r>
        <w:t>同时，本文的工作还存在一定不足，如</w:t>
      </w:r>
    </w:p>
    <w:p w14:paraId="0F9C9124" w14:textId="77777777" w:rsidR="001D6859" w:rsidRDefault="00000000">
      <w:pPr>
        <w:pStyle w:val="01-"/>
        <w:numPr>
          <w:ilvl w:val="0"/>
          <w:numId w:val="18"/>
        </w:numPr>
        <w:ind w:firstLine="480"/>
      </w:pPr>
      <w:r>
        <w:t>局限于固件内的网络应用而难以泛化到非网络应用。本文通过监测网络应用的特殊系统调用来确定目标进程的页目录地址，同时通过发送测试请求对目标进程进行崩溃判断，当目标应用为非网络应用时，这些方法就难以发挥作用。</w:t>
      </w:r>
    </w:p>
    <w:p w14:paraId="0478D8AA" w14:textId="77777777" w:rsidR="001D6859" w:rsidRDefault="00000000">
      <w:pPr>
        <w:pStyle w:val="01-"/>
        <w:numPr>
          <w:ilvl w:val="0"/>
          <w:numId w:val="18"/>
        </w:numPr>
        <w:ind w:firstLine="480"/>
      </w:pPr>
      <w:r>
        <w:t>效率还有提升空间。尽管重复利用同一个测试进程执行多次测试，避免了大量</w:t>
      </w:r>
      <w:r>
        <w:t>fork</w:t>
      </w:r>
      <w:r>
        <w:t>的时间开销，但由于网络通信固有的延迟性，最终表现出的测试效率仍然较低。</w:t>
      </w:r>
    </w:p>
    <w:p w14:paraId="2B1CA948" w14:textId="77777777" w:rsidR="001D6859" w:rsidRDefault="00000000">
      <w:pPr>
        <w:pStyle w:val="01-"/>
        <w:ind w:firstLine="480"/>
      </w:pPr>
      <w:r>
        <w:t>上述问题有待后续进一步研究。</w:t>
      </w:r>
    </w:p>
    <w:p w14:paraId="0596F97D" w14:textId="77777777" w:rsidR="001D6859" w:rsidRDefault="00000000">
      <w:pPr>
        <w:widowControl/>
        <w:jc w:val="left"/>
        <w:rPr>
          <w:rFonts w:ascii="Times New Roman" w:eastAsia="宋体" w:hAnsi="Times New Roman" w:cs="Times New Roman"/>
          <w:kern w:val="0"/>
          <w:sz w:val="24"/>
          <w:szCs w:val="24"/>
        </w:rPr>
      </w:pPr>
      <w:r>
        <w:rPr>
          <w:rFonts w:ascii="Times New Roman" w:eastAsia="宋体" w:hAnsi="Times New Roman" w:cs="Times New Roman"/>
        </w:rPr>
        <w:br w:type="page"/>
      </w:r>
    </w:p>
    <w:p w14:paraId="0BEDEB15" w14:textId="77777777" w:rsidR="001D6859" w:rsidRDefault="00000000">
      <w:pPr>
        <w:pStyle w:val="09-"/>
        <w:spacing w:after="312"/>
      </w:pPr>
      <w:bookmarkStart w:id="66" w:name="_Toc8720753"/>
      <w:bookmarkStart w:id="67" w:name="_Toc9485"/>
      <w:bookmarkStart w:id="68" w:name="_Toc11406"/>
      <w:r>
        <w:rPr>
          <w:rFonts w:hint="eastAsia"/>
        </w:rPr>
        <w:lastRenderedPageBreak/>
        <w:t>参考文献</w:t>
      </w:r>
      <w:bookmarkStart w:id="69" w:name="_Toc8720755"/>
      <w:bookmarkEnd w:id="66"/>
      <w:bookmarkEnd w:id="67"/>
      <w:bookmarkEnd w:id="68"/>
    </w:p>
    <w:p w14:paraId="416040B9" w14:textId="77777777" w:rsidR="001D6859" w:rsidRDefault="00000000">
      <w:pPr>
        <w:pStyle w:val="27-"/>
        <w:numPr>
          <w:ilvl w:val="0"/>
          <w:numId w:val="19"/>
        </w:numPr>
      </w:pPr>
      <w:bookmarkStart w:id="70" w:name="_Ref12061"/>
      <w:bookmarkStart w:id="71" w:name="_Ref166193855"/>
      <w:r>
        <w:t>任泽众</w:t>
      </w:r>
      <w:r>
        <w:t xml:space="preserve">, </w:t>
      </w:r>
      <w:r>
        <w:t>郑晗</w:t>
      </w:r>
      <w:r>
        <w:t xml:space="preserve">, </w:t>
      </w:r>
      <w:r>
        <w:t>张嘉元</w:t>
      </w:r>
      <w:r>
        <w:t xml:space="preserve">, </w:t>
      </w:r>
      <w:r>
        <w:t>等</w:t>
      </w:r>
      <w:r>
        <w:t xml:space="preserve">. </w:t>
      </w:r>
      <w:r>
        <w:t>模糊测试技术综述</w:t>
      </w:r>
      <w:r>
        <w:t xml:space="preserve">[J/OL]. </w:t>
      </w:r>
      <w:r>
        <w:t>计算机研究与发展</w:t>
      </w:r>
      <w:r>
        <w:t>, 2021, 58(5): 944-963. DOI:10.7544/issn1000-1239.2021.20201018 .</w:t>
      </w:r>
      <w:bookmarkEnd w:id="70"/>
    </w:p>
    <w:p w14:paraId="249FC69C" w14:textId="77777777" w:rsidR="001D6859" w:rsidRDefault="00000000">
      <w:pPr>
        <w:pStyle w:val="27-"/>
        <w:numPr>
          <w:ilvl w:val="0"/>
          <w:numId w:val="19"/>
        </w:numPr>
      </w:pPr>
      <w:bookmarkStart w:id="72" w:name="_Ref166671714"/>
      <w:r>
        <w:t>计江安</w:t>
      </w:r>
      <w:r>
        <w:t xml:space="preserve">, </w:t>
      </w:r>
      <w:r>
        <w:t>井靖</w:t>
      </w:r>
      <w:r>
        <w:t xml:space="preserve">, </w:t>
      </w:r>
      <w:r>
        <w:t>王奕森</w:t>
      </w:r>
      <w:r>
        <w:t xml:space="preserve">, </w:t>
      </w:r>
      <w:r>
        <w:t>等</w:t>
      </w:r>
      <w:r>
        <w:t xml:space="preserve">. </w:t>
      </w:r>
      <w:r>
        <w:t>嵌入式固件模糊测试研究综述</w:t>
      </w:r>
      <w:r>
        <w:t xml:space="preserve">[J/OL]. </w:t>
      </w:r>
      <w:r>
        <w:t>小型微型计算机系统</w:t>
      </w:r>
      <w:r>
        <w:t>. https://link.cnki.net/urlid/21.1106.TP.20231221.1414.006 .</w:t>
      </w:r>
      <w:bookmarkEnd w:id="72"/>
    </w:p>
    <w:p w14:paraId="20931A80" w14:textId="77777777" w:rsidR="001D6859" w:rsidRDefault="00000000">
      <w:pPr>
        <w:pStyle w:val="27-"/>
        <w:numPr>
          <w:ilvl w:val="0"/>
          <w:numId w:val="19"/>
        </w:numPr>
      </w:pPr>
      <w:bookmarkStart w:id="73" w:name="_Ref166671741"/>
      <w:r>
        <w:t>Miller B P, Fredriksen L, So B. An empirical study of the reliability of UNIX utilities[J]. Communications of the ACM, 1990, 33(12): 32–44.</w:t>
      </w:r>
      <w:bookmarkEnd w:id="71"/>
      <w:bookmarkEnd w:id="73"/>
    </w:p>
    <w:p w14:paraId="466C7372" w14:textId="77777777" w:rsidR="001D6859" w:rsidRDefault="00000000">
      <w:pPr>
        <w:pStyle w:val="27-"/>
        <w:numPr>
          <w:ilvl w:val="0"/>
          <w:numId w:val="19"/>
        </w:numPr>
      </w:pPr>
      <w:bookmarkStart w:id="74" w:name="_Ref166193869"/>
      <w:bookmarkStart w:id="75" w:name="_Ref166671751"/>
      <w:r>
        <w:t>Zalewski M. American Fuzzy Lop[J]. 2016.</w:t>
      </w:r>
      <w:bookmarkEnd w:id="74"/>
      <w:r>
        <w:t xml:space="preserve"> https://lcamtuf.coredump.cx/afl/ .</w:t>
      </w:r>
      <w:bookmarkEnd w:id="75"/>
    </w:p>
    <w:p w14:paraId="4995B92D" w14:textId="77777777" w:rsidR="001D6859" w:rsidRDefault="00000000">
      <w:pPr>
        <w:pStyle w:val="27-"/>
        <w:numPr>
          <w:ilvl w:val="0"/>
          <w:numId w:val="19"/>
        </w:numPr>
      </w:pPr>
      <w:bookmarkStart w:id="76" w:name="_Ref166193900"/>
      <w:r>
        <w:t>Böhme M, Pham V-T, Roychoudhury A. Coverage-based Greybox Fuzzing as Markov Chain[A]. Proceedings of the 2016 ACM SIGSAC Conference on Computer and Communications Security[C]. Vienna Austria: ACM, 2016: 1032–1043.</w:t>
      </w:r>
      <w:bookmarkEnd w:id="76"/>
    </w:p>
    <w:p w14:paraId="0FEDC83F" w14:textId="77777777" w:rsidR="001D6859" w:rsidRDefault="00000000">
      <w:pPr>
        <w:pStyle w:val="27-"/>
        <w:numPr>
          <w:ilvl w:val="0"/>
          <w:numId w:val="19"/>
        </w:numPr>
      </w:pPr>
      <w:bookmarkStart w:id="77" w:name="_Ref166194117"/>
      <w:r>
        <w:t>Lyu C, Ji S, Zhang C, et al. MOPT: Optimized Mutation Scheduling for Fuzzers[J].</w:t>
      </w:r>
      <w:bookmarkEnd w:id="77"/>
    </w:p>
    <w:p w14:paraId="3027C4A5" w14:textId="77777777" w:rsidR="001D6859" w:rsidRDefault="00000000">
      <w:pPr>
        <w:pStyle w:val="27-"/>
        <w:numPr>
          <w:ilvl w:val="0"/>
          <w:numId w:val="19"/>
        </w:numPr>
      </w:pPr>
      <w:bookmarkStart w:id="78" w:name="_Ref166194138"/>
      <w:r>
        <w:t>Circumventing Fuzzing Roadblocks with Compiler Transformations[J]. 2016.</w:t>
      </w:r>
      <w:bookmarkEnd w:id="78"/>
      <w:r>
        <w:t xml:space="preserve"> https://lafintel.wordpress.com/2016/08/15/circumventing-fuzzing-roadblocks-with-compiler-transformations/ .</w:t>
      </w:r>
    </w:p>
    <w:p w14:paraId="00AFCAC8" w14:textId="77777777" w:rsidR="001D6859" w:rsidRDefault="00000000">
      <w:pPr>
        <w:pStyle w:val="27-"/>
        <w:numPr>
          <w:ilvl w:val="0"/>
          <w:numId w:val="19"/>
        </w:numPr>
      </w:pPr>
      <w:bookmarkStart w:id="79" w:name="_Ref166194161"/>
      <w:r>
        <w:t>Aschermann C, Schumilo S, Blazytko T, et al. REDQUEEN: Fuzzing with Input-to-State Correspondence[A]. Proceedings 2019 Network and Distributed System Security Symposium[C]. San Diego, CA: Internet Society, 2019.</w:t>
      </w:r>
      <w:bookmarkEnd w:id="79"/>
    </w:p>
    <w:p w14:paraId="73031027" w14:textId="77777777" w:rsidR="001D6859" w:rsidRDefault="00000000">
      <w:pPr>
        <w:pStyle w:val="27-"/>
        <w:numPr>
          <w:ilvl w:val="0"/>
          <w:numId w:val="19"/>
        </w:numPr>
      </w:pPr>
      <w:bookmarkStart w:id="80" w:name="_Ref166194268"/>
      <w:r>
        <w:t>Schumilo S, Aschermann C, Gawlik R, et al. kAFL: Hardware-Assisted Feedback Fuzzing for OS Kernels[J].</w:t>
      </w:r>
      <w:bookmarkEnd w:id="80"/>
    </w:p>
    <w:p w14:paraId="578F9C88" w14:textId="77777777" w:rsidR="001D6859" w:rsidRDefault="00000000">
      <w:pPr>
        <w:pStyle w:val="27-"/>
        <w:numPr>
          <w:ilvl w:val="0"/>
          <w:numId w:val="19"/>
        </w:numPr>
      </w:pPr>
      <w:bookmarkStart w:id="81" w:name="_Ref166194283"/>
      <w:r>
        <w:t>Michael Eddington. Peach fuzzing platform[J].</w:t>
      </w:r>
      <w:bookmarkEnd w:id="81"/>
      <w:r>
        <w:t xml:space="preserve"> https://peachtech.gitlab.io/peach-fuzzer-community/ .</w:t>
      </w:r>
    </w:p>
    <w:p w14:paraId="3B74F63B" w14:textId="77777777" w:rsidR="001D6859" w:rsidRDefault="00000000">
      <w:pPr>
        <w:pStyle w:val="27-"/>
        <w:numPr>
          <w:ilvl w:val="0"/>
          <w:numId w:val="19"/>
        </w:numPr>
      </w:pPr>
      <w:bookmarkStart w:id="82" w:name="_Ref166194300"/>
      <w:r>
        <w:t>Pham V-T, Boehme M, Santosa A E, et al. Smart Greybox Fuzzing[J]. IEEE Transactions on Software Engineering, 2020: 1–1.</w:t>
      </w:r>
      <w:bookmarkEnd w:id="82"/>
    </w:p>
    <w:p w14:paraId="111713B2" w14:textId="77777777" w:rsidR="001D6859" w:rsidRDefault="00000000">
      <w:pPr>
        <w:pStyle w:val="27-"/>
        <w:numPr>
          <w:ilvl w:val="0"/>
          <w:numId w:val="19"/>
        </w:numPr>
      </w:pPr>
      <w:bookmarkStart w:id="83" w:name="_Ref166194313"/>
      <w:r>
        <w:t>Fioraldi A, Maier D, Eißfeldt H, et al. AFL++: Combining Incremental Steps of Fuzzing Research[J].</w:t>
      </w:r>
      <w:bookmarkEnd w:id="83"/>
    </w:p>
    <w:p w14:paraId="3D5B5A79" w14:textId="77777777" w:rsidR="001D6859" w:rsidRDefault="00000000">
      <w:pPr>
        <w:pStyle w:val="27-"/>
        <w:numPr>
          <w:ilvl w:val="0"/>
          <w:numId w:val="19"/>
        </w:numPr>
      </w:pPr>
      <w:bookmarkStart w:id="84" w:name="_Ref166194329"/>
      <w:r>
        <w:t>Fioraldi A, Maier D C, Zhang D, et al. LibAFL: A Framework to Build Modular and Reusable Fuzzers[A]. Proceedings of the 2022 ACM SIGSAC Conference on Computer and Communications Security[C]. New York, NY, USA: Association for Computing Machinery, 2022: 1051–1065.</w:t>
      </w:r>
      <w:bookmarkEnd w:id="84"/>
    </w:p>
    <w:p w14:paraId="74AAA062" w14:textId="77777777" w:rsidR="001D6859" w:rsidRDefault="00000000">
      <w:pPr>
        <w:pStyle w:val="27-"/>
        <w:numPr>
          <w:ilvl w:val="0"/>
          <w:numId w:val="19"/>
        </w:numPr>
      </w:pPr>
      <w:bookmarkStart w:id="85" w:name="_Ref166194402"/>
      <w:r>
        <w:t>Pham V-T, Bohme M, Roychoudhury A. AFLNET: A Greybox Fuzzer for Network Protocols[A]. 2020 IEEE 13th International Conference on Software Testing, Validation and Verification (ICST)[C]. Porto, Portugal: IEEE, 2020: 460–465.</w:t>
      </w:r>
      <w:bookmarkEnd w:id="85"/>
    </w:p>
    <w:p w14:paraId="50D7B3EE" w14:textId="77777777" w:rsidR="001D6859" w:rsidRDefault="00000000">
      <w:pPr>
        <w:pStyle w:val="27-"/>
        <w:numPr>
          <w:ilvl w:val="0"/>
          <w:numId w:val="19"/>
        </w:numPr>
      </w:pPr>
      <w:bookmarkStart w:id="86" w:name="_Ref166194423"/>
      <w:r>
        <w:t>Andronidis A, Cadar C. SnapFuzz: high-throughput fuzzing of network applications[A]. Proceedings of the 31st ACM SIGSOFT International Symposium on Software Testing and Analysis[C]. Virtual South Korea: ACM, 2022: 340–351.</w:t>
      </w:r>
      <w:bookmarkEnd w:id="86"/>
    </w:p>
    <w:p w14:paraId="7E1E93B0" w14:textId="77777777" w:rsidR="001D6859" w:rsidRDefault="00000000">
      <w:pPr>
        <w:pStyle w:val="27-"/>
        <w:numPr>
          <w:ilvl w:val="0"/>
          <w:numId w:val="19"/>
        </w:numPr>
      </w:pPr>
      <w:bookmarkStart w:id="87" w:name="_Ref166194435"/>
      <w:r>
        <w:t>Hertz J, Newsham T. Project Triforce: Run AFL On Everything[J].</w:t>
      </w:r>
      <w:bookmarkEnd w:id="87"/>
    </w:p>
    <w:p w14:paraId="7614CC28" w14:textId="77777777" w:rsidR="001D6859" w:rsidRDefault="00000000">
      <w:pPr>
        <w:pStyle w:val="27-"/>
        <w:numPr>
          <w:ilvl w:val="0"/>
          <w:numId w:val="19"/>
        </w:numPr>
      </w:pPr>
      <w:bookmarkStart w:id="88" w:name="_Ref166194457"/>
      <w:r>
        <w:t>Bellard F. QEMU, a Fast and Portable Dynamic Translator[J]. 2005.</w:t>
      </w:r>
      <w:bookmarkEnd w:id="88"/>
    </w:p>
    <w:p w14:paraId="16E9193D" w14:textId="77777777" w:rsidR="001D6859" w:rsidRDefault="00000000">
      <w:pPr>
        <w:pStyle w:val="27-"/>
        <w:numPr>
          <w:ilvl w:val="0"/>
          <w:numId w:val="19"/>
        </w:numPr>
      </w:pPr>
      <w:bookmarkStart w:id="89" w:name="_Ref166194489"/>
      <w:r>
        <w:t>Zheng Y, Davanian A, Yin H, et al. FIRM-AFL: High-Throughput Greybox Fuzzing of IoT Firmware via Augmented Process Emulation[A]. 2019: 1099–1114.</w:t>
      </w:r>
      <w:bookmarkEnd w:id="89"/>
    </w:p>
    <w:p w14:paraId="0779F2A2" w14:textId="77777777" w:rsidR="001D6859" w:rsidRDefault="00000000">
      <w:pPr>
        <w:pStyle w:val="27-"/>
        <w:numPr>
          <w:ilvl w:val="0"/>
          <w:numId w:val="19"/>
        </w:numPr>
      </w:pPr>
      <w:bookmarkStart w:id="90" w:name="_Ref166194500"/>
      <w:r>
        <w:t>Zheng Y, Li Y, Zhang C, et al. Efficient greybox fuzzing of applications in Linux-based IoT devices via enhanced user-mode emulation[A]. Proceedings of the 31st ACM SIGSOFT International Symposium on Software Testing and Analysis[C]. Virtual South Korea: ACM, 2022: 417–428.</w:t>
      </w:r>
      <w:bookmarkEnd w:id="90"/>
    </w:p>
    <w:p w14:paraId="6C5DF08A" w14:textId="77777777" w:rsidR="001D6859" w:rsidRDefault="00000000">
      <w:pPr>
        <w:pStyle w:val="27-"/>
        <w:numPr>
          <w:ilvl w:val="0"/>
          <w:numId w:val="19"/>
        </w:numPr>
      </w:pPr>
      <w:bookmarkStart w:id="91" w:name="_Ref166194531"/>
      <w:r>
        <w:lastRenderedPageBreak/>
        <w:t>Meng R, Mirchev M, Böhme M, et al. Large Language Model guided Protocol Fuzzing[A]. Proceedings 2024 Network and Distributed System Security Symposium[C]. San Diego, CA, USA: Internet Society, 2024.</w:t>
      </w:r>
      <w:bookmarkEnd w:id="91"/>
    </w:p>
    <w:p w14:paraId="6AE1C71B" w14:textId="77777777" w:rsidR="001D6859" w:rsidRDefault="00000000">
      <w:pPr>
        <w:pStyle w:val="27-"/>
        <w:numPr>
          <w:ilvl w:val="0"/>
          <w:numId w:val="19"/>
        </w:numPr>
      </w:pPr>
      <w:bookmarkStart w:id="92" w:name="_Ref166194576"/>
      <w:r>
        <w:t>Henderson A, Prakash A, Yan L K, et al. Make it work, make it right, make it fast: building a platform-neutral whole-system dynamic binary analysis platform[A]. Proceedings of the 2014 International Symposium on Software Testing and Analysis[C]. San Jose CA USA: ACM, 2014: 248–258.</w:t>
      </w:r>
      <w:bookmarkEnd w:id="92"/>
    </w:p>
    <w:p w14:paraId="72A04314" w14:textId="77777777" w:rsidR="001D6859" w:rsidRDefault="00000000">
      <w:pPr>
        <w:pStyle w:val="27-"/>
        <w:numPr>
          <w:ilvl w:val="0"/>
          <w:numId w:val="19"/>
        </w:numPr>
      </w:pPr>
      <w:bookmarkStart w:id="93" w:name="_Ref166194596"/>
      <w:r>
        <w:t>Dovgalyuk P, Fursova N, Vasiliev I, et al. QEMU-based framework for non-intrusive virtual machine instrumentation and introspection[A]. Proceedings of the 2017 11th Joint Meeting on Foundations of Software Engineering[C]. Paderborn Germany: ACM, 2017: 944–948.</w:t>
      </w:r>
      <w:bookmarkEnd w:id="93"/>
      <w:r>
        <w:br w:type="page"/>
      </w:r>
    </w:p>
    <w:p w14:paraId="093A423E" w14:textId="77777777" w:rsidR="001D6859" w:rsidRDefault="00000000">
      <w:pPr>
        <w:pStyle w:val="09-"/>
        <w:spacing w:after="312"/>
      </w:pPr>
      <w:bookmarkStart w:id="94" w:name="_Toc9578"/>
      <w:bookmarkStart w:id="95" w:name="_Toc32430"/>
      <w:r>
        <w:lastRenderedPageBreak/>
        <w:t>致　谢</w:t>
      </w:r>
      <w:bookmarkEnd w:id="69"/>
      <w:bookmarkEnd w:id="94"/>
      <w:bookmarkEnd w:id="95"/>
    </w:p>
    <w:p w14:paraId="1B0BEE43" w14:textId="77777777" w:rsidR="001D6859" w:rsidRDefault="00000000">
      <w:pPr>
        <w:pStyle w:val="01-"/>
        <w:ind w:firstLine="480"/>
      </w:pPr>
      <w:r>
        <w:t>本科生涯即将结束，回顾过去四年，可以看到自己在能力上的提升和性格上的改变，这是四年北理时光为我留下的印记。</w:t>
      </w:r>
    </w:p>
    <w:p w14:paraId="33C03A7C" w14:textId="7BBFCE51" w:rsidR="001D6859" w:rsidRDefault="00000000">
      <w:pPr>
        <w:pStyle w:val="01-"/>
        <w:ind w:firstLine="480"/>
      </w:pPr>
      <w:r>
        <w:t>首先，感谢谭毓安老师对本次毕业设计中几个关键点的建议和指导，感谢李元章老师对论文</w:t>
      </w:r>
      <w:r>
        <w:rPr>
          <w:rFonts w:hint="eastAsia"/>
        </w:rPr>
        <w:t>提出</w:t>
      </w:r>
      <w:r>
        <w:t>的修改意见，感谢实验室的师兄和同学提供的帮助，感谢我的家人们对我的鼓励和支持。</w:t>
      </w:r>
    </w:p>
    <w:p w14:paraId="70907F16" w14:textId="77777777" w:rsidR="001D6859" w:rsidRDefault="00000000">
      <w:pPr>
        <w:pStyle w:val="01-"/>
        <w:ind w:firstLine="480"/>
      </w:pPr>
      <w:r>
        <w:t>然后，感谢一起参与各项竞赛的队友以及网安俱乐部的朋友们，和你们一起成长进步讨论交流，让我受益匪浅。感谢我的舍友们，四年里尤其是最后一年我们一起度过了大部分的时光，对此我感到十分幸运和愉快。愿友谊长青，时常联系。</w:t>
      </w:r>
    </w:p>
    <w:p w14:paraId="7268593D" w14:textId="77777777" w:rsidR="001D6859" w:rsidRDefault="00000000">
      <w:pPr>
        <w:pStyle w:val="01-"/>
        <w:ind w:firstLine="480"/>
      </w:pPr>
      <w:r>
        <w:t>最后，祝大学四年里遇到的老师们身体健康，工作顺利。祝我的同学朋友们前程似锦，后会有期。</w:t>
      </w:r>
    </w:p>
    <w:p w14:paraId="283468E1" w14:textId="77777777" w:rsidR="001D6859" w:rsidRDefault="001D6859">
      <w:pPr>
        <w:pStyle w:val="01-"/>
        <w:ind w:firstLine="480"/>
      </w:pPr>
    </w:p>
    <w:p w14:paraId="7DA852FB" w14:textId="77777777" w:rsidR="001D6859" w:rsidRDefault="001D6859">
      <w:pPr>
        <w:pStyle w:val="01-"/>
        <w:ind w:firstLine="480"/>
      </w:pPr>
    </w:p>
    <w:p w14:paraId="3D845FD2" w14:textId="77777777" w:rsidR="001D6859" w:rsidRDefault="001D6859">
      <w:pPr>
        <w:pStyle w:val="01-"/>
        <w:ind w:firstLine="480"/>
      </w:pPr>
    </w:p>
    <w:p w14:paraId="1A5CBFDA" w14:textId="77777777" w:rsidR="001D6859" w:rsidRDefault="001D6859">
      <w:pPr>
        <w:pStyle w:val="01-"/>
        <w:ind w:firstLine="480"/>
      </w:pPr>
    </w:p>
    <w:p w14:paraId="7338C963" w14:textId="77777777" w:rsidR="001D6859" w:rsidRDefault="001D6859">
      <w:pPr>
        <w:pStyle w:val="16-"/>
        <w:rPr>
          <w:rFonts w:ascii="Times New Roman" w:hAnsi="Times New Roman" w:cs="Times New Roman"/>
        </w:rPr>
      </w:pPr>
    </w:p>
    <w:sectPr w:rsidR="001D6859">
      <w:pgSz w:w="11906" w:h="16838"/>
      <w:pgMar w:top="1985" w:right="1474" w:bottom="1474" w:left="1701" w:header="1361" w:footer="1134"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E07BACC" w14:textId="77777777" w:rsidR="0057339F" w:rsidRDefault="0057339F">
      <w:r>
        <w:separator/>
      </w:r>
    </w:p>
  </w:endnote>
  <w:endnote w:type="continuationSeparator" w:id="0">
    <w:p w14:paraId="67032A10" w14:textId="77777777" w:rsidR="0057339F" w:rsidRDefault="0057339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Tahoma">
    <w:panose1 w:val="020B0604030504040204"/>
    <w:charset w:val="00"/>
    <w:family w:val="swiss"/>
    <w:pitch w:val="default"/>
    <w:sig w:usb0="E1002EFF" w:usb1="C000605B" w:usb2="00000029" w:usb3="00000000" w:csb0="200101FF" w:csb1="20280000"/>
  </w:font>
  <w:font w:name="华文细黑">
    <w:panose1 w:val="02010600040101010101"/>
    <w:charset w:val="86"/>
    <w:family w:val="auto"/>
    <w:pitch w:val="default"/>
    <w:sig w:usb0="00000287" w:usb1="080F0000" w:usb2="00000000" w:usb3="00000000" w:csb0="0004009F" w:csb1="DFD7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ECA4245" w14:textId="77777777" w:rsidR="001D6859" w:rsidRDefault="001D6859">
    <w:pPr>
      <w:pStyle w:val="a8"/>
      <w:jc w:val="center"/>
      <w:rPr>
        <w:sz w:val="21"/>
        <w:szCs w:val="21"/>
      </w:rPr>
    </w:pPr>
  </w:p>
  <w:p w14:paraId="205D0DC3" w14:textId="77777777" w:rsidR="001D6859" w:rsidRDefault="001D6859">
    <w:pPr>
      <w:pStyle w:val="a8"/>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7406B92" w14:textId="77777777" w:rsidR="001D6859" w:rsidRDefault="00000000">
    <w:pPr>
      <w:pStyle w:val="06-"/>
    </w:pPr>
    <w:r>
      <w:fldChar w:fldCharType="begin"/>
    </w:r>
    <w:r>
      <w:instrText xml:space="preserve">PAGE  </w:instrText>
    </w:r>
    <w:r>
      <w:fldChar w:fldCharType="separate"/>
    </w:r>
    <w:r>
      <w:t>5</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351494D" w14:textId="77777777" w:rsidR="0057339F" w:rsidRDefault="0057339F">
      <w:r>
        <w:separator/>
      </w:r>
    </w:p>
  </w:footnote>
  <w:footnote w:type="continuationSeparator" w:id="0">
    <w:p w14:paraId="451854C1" w14:textId="77777777" w:rsidR="0057339F" w:rsidRDefault="0057339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D4AA8CB" w14:textId="77777777" w:rsidR="001D6859" w:rsidRDefault="00000000">
    <w:pPr>
      <w:pStyle w:val="05-"/>
    </w:pPr>
    <w:r>
      <w:rPr>
        <w:rFonts w:hint="eastAsia"/>
      </w:rPr>
      <w:t>北京理工大学本科生毕业设计（论文）</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1C19D91" w14:textId="77777777" w:rsidR="001D6859" w:rsidRDefault="00000000">
    <w:pPr>
      <w:pStyle w:val="05-"/>
    </w:pPr>
    <w:r>
      <w:rPr>
        <w:rFonts w:hint="eastAsia"/>
      </w:rPr>
      <w:t>北京理工大学本科生毕业设计（论文）</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8347EF0C"/>
    <w:multiLevelType w:val="singleLevel"/>
    <w:tmpl w:val="8347EF0C"/>
    <w:lvl w:ilvl="0">
      <w:start w:val="1"/>
      <w:numFmt w:val="decimal"/>
      <w:suff w:val="space"/>
      <w:lvlText w:val="(%1)"/>
      <w:lvlJc w:val="left"/>
    </w:lvl>
  </w:abstractNum>
  <w:abstractNum w:abstractNumId="1" w15:restartNumberingAfterBreak="0">
    <w:nsid w:val="857372C2"/>
    <w:multiLevelType w:val="singleLevel"/>
    <w:tmpl w:val="857372C2"/>
    <w:lvl w:ilvl="0">
      <w:start w:val="1"/>
      <w:numFmt w:val="decimal"/>
      <w:suff w:val="space"/>
      <w:lvlText w:val="(%1)"/>
      <w:lvlJc w:val="left"/>
    </w:lvl>
  </w:abstractNum>
  <w:abstractNum w:abstractNumId="2" w15:restartNumberingAfterBreak="0">
    <w:nsid w:val="87404138"/>
    <w:multiLevelType w:val="singleLevel"/>
    <w:tmpl w:val="87404138"/>
    <w:lvl w:ilvl="0">
      <w:start w:val="1"/>
      <w:numFmt w:val="decimal"/>
      <w:suff w:val="space"/>
      <w:lvlText w:val="(%1)"/>
      <w:lvlJc w:val="left"/>
    </w:lvl>
  </w:abstractNum>
  <w:abstractNum w:abstractNumId="3" w15:restartNumberingAfterBreak="0">
    <w:nsid w:val="8F554B43"/>
    <w:multiLevelType w:val="singleLevel"/>
    <w:tmpl w:val="8F554B43"/>
    <w:lvl w:ilvl="0">
      <w:start w:val="1"/>
      <w:numFmt w:val="decimal"/>
      <w:suff w:val="space"/>
      <w:lvlText w:val="(%1)"/>
      <w:lvlJc w:val="left"/>
      <w:pPr>
        <w:ind w:left="120" w:firstLine="0"/>
      </w:pPr>
    </w:lvl>
  </w:abstractNum>
  <w:abstractNum w:abstractNumId="4" w15:restartNumberingAfterBreak="0">
    <w:nsid w:val="940B5050"/>
    <w:multiLevelType w:val="singleLevel"/>
    <w:tmpl w:val="940B5050"/>
    <w:lvl w:ilvl="0">
      <w:start w:val="1"/>
      <w:numFmt w:val="decimal"/>
      <w:suff w:val="space"/>
      <w:lvlText w:val="(%1)"/>
      <w:lvlJc w:val="left"/>
    </w:lvl>
  </w:abstractNum>
  <w:abstractNum w:abstractNumId="5" w15:restartNumberingAfterBreak="0">
    <w:nsid w:val="A10E5F6D"/>
    <w:multiLevelType w:val="singleLevel"/>
    <w:tmpl w:val="A10E5F6D"/>
    <w:lvl w:ilvl="0">
      <w:start w:val="1"/>
      <w:numFmt w:val="decimal"/>
      <w:suff w:val="space"/>
      <w:lvlText w:val="(%1)"/>
      <w:lvlJc w:val="left"/>
    </w:lvl>
  </w:abstractNum>
  <w:abstractNum w:abstractNumId="6" w15:restartNumberingAfterBreak="0">
    <w:nsid w:val="A5654F06"/>
    <w:multiLevelType w:val="singleLevel"/>
    <w:tmpl w:val="A5654F06"/>
    <w:lvl w:ilvl="0">
      <w:start w:val="1"/>
      <w:numFmt w:val="decimal"/>
      <w:suff w:val="space"/>
      <w:lvlText w:val="(%1)"/>
      <w:lvlJc w:val="left"/>
    </w:lvl>
  </w:abstractNum>
  <w:abstractNum w:abstractNumId="7" w15:restartNumberingAfterBreak="0">
    <w:nsid w:val="CECC4B66"/>
    <w:multiLevelType w:val="singleLevel"/>
    <w:tmpl w:val="CECC4B66"/>
    <w:lvl w:ilvl="0">
      <w:start w:val="1"/>
      <w:numFmt w:val="decimal"/>
      <w:suff w:val="space"/>
      <w:lvlText w:val="(%1)"/>
      <w:lvlJc w:val="left"/>
    </w:lvl>
  </w:abstractNum>
  <w:abstractNum w:abstractNumId="8" w15:restartNumberingAfterBreak="0">
    <w:nsid w:val="D0614329"/>
    <w:multiLevelType w:val="singleLevel"/>
    <w:tmpl w:val="D0614329"/>
    <w:lvl w:ilvl="0">
      <w:start w:val="1"/>
      <w:numFmt w:val="decimal"/>
      <w:suff w:val="space"/>
      <w:lvlText w:val="(%1)"/>
      <w:lvlJc w:val="left"/>
    </w:lvl>
  </w:abstractNum>
  <w:abstractNum w:abstractNumId="9" w15:restartNumberingAfterBreak="0">
    <w:nsid w:val="D1ADAE45"/>
    <w:multiLevelType w:val="singleLevel"/>
    <w:tmpl w:val="D1ADAE45"/>
    <w:lvl w:ilvl="0">
      <w:start w:val="1"/>
      <w:numFmt w:val="decimal"/>
      <w:suff w:val="space"/>
      <w:lvlText w:val="(%1)"/>
      <w:lvlJc w:val="left"/>
    </w:lvl>
  </w:abstractNum>
  <w:abstractNum w:abstractNumId="10" w15:restartNumberingAfterBreak="0">
    <w:nsid w:val="E3EAB5EA"/>
    <w:multiLevelType w:val="singleLevel"/>
    <w:tmpl w:val="E3EAB5EA"/>
    <w:lvl w:ilvl="0">
      <w:start w:val="1"/>
      <w:numFmt w:val="decimal"/>
      <w:suff w:val="space"/>
      <w:lvlText w:val="(%1)"/>
      <w:lvlJc w:val="left"/>
    </w:lvl>
  </w:abstractNum>
  <w:abstractNum w:abstractNumId="11" w15:restartNumberingAfterBreak="0">
    <w:nsid w:val="F396F3A9"/>
    <w:multiLevelType w:val="singleLevel"/>
    <w:tmpl w:val="F396F3A9"/>
    <w:lvl w:ilvl="0">
      <w:start w:val="1"/>
      <w:numFmt w:val="decimal"/>
      <w:lvlText w:val="[%1]"/>
      <w:lvlJc w:val="left"/>
      <w:pPr>
        <w:tabs>
          <w:tab w:val="left" w:pos="420"/>
        </w:tabs>
        <w:ind w:left="425" w:hanging="425"/>
      </w:pPr>
      <w:rPr>
        <w:rFonts w:hint="default"/>
      </w:rPr>
    </w:lvl>
  </w:abstractNum>
  <w:abstractNum w:abstractNumId="12" w15:restartNumberingAfterBreak="0">
    <w:nsid w:val="1C8D74D2"/>
    <w:multiLevelType w:val="singleLevel"/>
    <w:tmpl w:val="1C8D74D2"/>
    <w:lvl w:ilvl="0">
      <w:start w:val="1"/>
      <w:numFmt w:val="decimal"/>
      <w:suff w:val="space"/>
      <w:lvlText w:val="(%1)"/>
      <w:lvlJc w:val="left"/>
    </w:lvl>
  </w:abstractNum>
  <w:abstractNum w:abstractNumId="13" w15:restartNumberingAfterBreak="0">
    <w:nsid w:val="2E8D7566"/>
    <w:multiLevelType w:val="singleLevel"/>
    <w:tmpl w:val="2E8D7566"/>
    <w:lvl w:ilvl="0">
      <w:start w:val="1"/>
      <w:numFmt w:val="decimal"/>
      <w:suff w:val="space"/>
      <w:lvlText w:val="(%1)"/>
      <w:lvlJc w:val="left"/>
    </w:lvl>
  </w:abstractNum>
  <w:abstractNum w:abstractNumId="14" w15:restartNumberingAfterBreak="0">
    <w:nsid w:val="33DC45D6"/>
    <w:multiLevelType w:val="singleLevel"/>
    <w:tmpl w:val="33DC45D6"/>
    <w:lvl w:ilvl="0">
      <w:start w:val="1"/>
      <w:numFmt w:val="decimal"/>
      <w:suff w:val="space"/>
      <w:lvlText w:val="(%1)"/>
      <w:lvlJc w:val="left"/>
    </w:lvl>
  </w:abstractNum>
  <w:abstractNum w:abstractNumId="15" w15:restartNumberingAfterBreak="0">
    <w:nsid w:val="482BA3AE"/>
    <w:multiLevelType w:val="singleLevel"/>
    <w:tmpl w:val="482BA3AE"/>
    <w:lvl w:ilvl="0">
      <w:start w:val="1"/>
      <w:numFmt w:val="decimal"/>
      <w:lvlText w:val="(%1)"/>
      <w:lvlJc w:val="left"/>
      <w:pPr>
        <w:tabs>
          <w:tab w:val="left" w:pos="312"/>
        </w:tabs>
      </w:pPr>
    </w:lvl>
  </w:abstractNum>
  <w:abstractNum w:abstractNumId="16" w15:restartNumberingAfterBreak="0">
    <w:nsid w:val="4BF2CC02"/>
    <w:multiLevelType w:val="singleLevel"/>
    <w:tmpl w:val="4BF2CC02"/>
    <w:lvl w:ilvl="0">
      <w:start w:val="1"/>
      <w:numFmt w:val="decimal"/>
      <w:suff w:val="space"/>
      <w:lvlText w:val="(%1)"/>
      <w:lvlJc w:val="left"/>
    </w:lvl>
  </w:abstractNum>
  <w:abstractNum w:abstractNumId="17" w15:restartNumberingAfterBreak="0">
    <w:nsid w:val="577E6335"/>
    <w:multiLevelType w:val="singleLevel"/>
    <w:tmpl w:val="577E6335"/>
    <w:lvl w:ilvl="0">
      <w:start w:val="1"/>
      <w:numFmt w:val="decimal"/>
      <w:suff w:val="space"/>
      <w:lvlText w:val="(%1)"/>
      <w:lvlJc w:val="left"/>
    </w:lvl>
  </w:abstractNum>
  <w:abstractNum w:abstractNumId="18" w15:restartNumberingAfterBreak="0">
    <w:nsid w:val="6633B9BA"/>
    <w:multiLevelType w:val="singleLevel"/>
    <w:tmpl w:val="6633B9BA"/>
    <w:lvl w:ilvl="0">
      <w:start w:val="1"/>
      <w:numFmt w:val="decimal"/>
      <w:suff w:val="space"/>
      <w:lvlText w:val="(%1)"/>
      <w:lvlJc w:val="left"/>
    </w:lvl>
  </w:abstractNum>
  <w:num w:numId="1" w16cid:durableId="270480373">
    <w:abstractNumId w:val="5"/>
  </w:num>
  <w:num w:numId="2" w16cid:durableId="1150097355">
    <w:abstractNumId w:val="3"/>
  </w:num>
  <w:num w:numId="3" w16cid:durableId="2128497900">
    <w:abstractNumId w:val="10"/>
  </w:num>
  <w:num w:numId="4" w16cid:durableId="104614509">
    <w:abstractNumId w:val="2"/>
  </w:num>
  <w:num w:numId="5" w16cid:durableId="941844384">
    <w:abstractNumId w:val="13"/>
  </w:num>
  <w:num w:numId="6" w16cid:durableId="819659789">
    <w:abstractNumId w:val="8"/>
  </w:num>
  <w:num w:numId="7" w16cid:durableId="1755779381">
    <w:abstractNumId w:val="4"/>
  </w:num>
  <w:num w:numId="8" w16cid:durableId="314652963">
    <w:abstractNumId w:val="14"/>
  </w:num>
  <w:num w:numId="9" w16cid:durableId="1427532932">
    <w:abstractNumId w:val="18"/>
  </w:num>
  <w:num w:numId="10" w16cid:durableId="154030699">
    <w:abstractNumId w:val="15"/>
  </w:num>
  <w:num w:numId="11" w16cid:durableId="224999702">
    <w:abstractNumId w:val="17"/>
  </w:num>
  <w:num w:numId="12" w16cid:durableId="2047756211">
    <w:abstractNumId w:val="12"/>
  </w:num>
  <w:num w:numId="13" w16cid:durableId="1329092549">
    <w:abstractNumId w:val="16"/>
  </w:num>
  <w:num w:numId="14" w16cid:durableId="222445875">
    <w:abstractNumId w:val="7"/>
  </w:num>
  <w:num w:numId="15" w16cid:durableId="1870727854">
    <w:abstractNumId w:val="0"/>
  </w:num>
  <w:num w:numId="16" w16cid:durableId="1824202682">
    <w:abstractNumId w:val="1"/>
  </w:num>
  <w:num w:numId="17" w16cid:durableId="209615496">
    <w:abstractNumId w:val="9"/>
  </w:num>
  <w:num w:numId="18" w16cid:durableId="79565660">
    <w:abstractNumId w:val="6"/>
  </w:num>
  <w:num w:numId="19" w16cid:durableId="1443306718">
    <w:abstractNumId w:val="1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谭毓安">
    <w15:presenceInfo w15:providerId="None" w15:userId="谭毓安"/>
  </w15:person>
  <w15:person w15:author="xuan">
    <w15:presenceInfo w15:providerId="None" w15:userId="xua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bordersDoNotSurroundHeader/>
  <w:bordersDoNotSurroundFooter/>
  <w:hideSpellingErrors/>
  <w:hideGrammaticalErrors/>
  <w:defaultTabStop w:val="420"/>
  <w:drawingGridHorizontalSpacing w:val="105"/>
  <w:drawingGridVerticalSpacing w:val="156"/>
  <w:noPunctuationKerning/>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YTQ4NjhhNjU3M2ZiNTY0NGQyOGU0NzRiNzExZjE5MjUifQ=="/>
  </w:docVars>
  <w:rsids>
    <w:rsidRoot w:val="00172A27"/>
    <w:rsid w:val="00011605"/>
    <w:rsid w:val="000128E9"/>
    <w:rsid w:val="000535F4"/>
    <w:rsid w:val="00057DEA"/>
    <w:rsid w:val="000647D2"/>
    <w:rsid w:val="00066C90"/>
    <w:rsid w:val="0008760E"/>
    <w:rsid w:val="00096425"/>
    <w:rsid w:val="000A4AA2"/>
    <w:rsid w:val="000C088E"/>
    <w:rsid w:val="000D248C"/>
    <w:rsid w:val="000D3E0E"/>
    <w:rsid w:val="000D5025"/>
    <w:rsid w:val="000F7BC9"/>
    <w:rsid w:val="00125702"/>
    <w:rsid w:val="001264AC"/>
    <w:rsid w:val="0013276C"/>
    <w:rsid w:val="00172A27"/>
    <w:rsid w:val="001A4D73"/>
    <w:rsid w:val="001B227A"/>
    <w:rsid w:val="001D4206"/>
    <w:rsid w:val="001D6859"/>
    <w:rsid w:val="00202AEE"/>
    <w:rsid w:val="00210C8B"/>
    <w:rsid w:val="00213E00"/>
    <w:rsid w:val="00240D9A"/>
    <w:rsid w:val="00253C5B"/>
    <w:rsid w:val="00254CEA"/>
    <w:rsid w:val="0025616A"/>
    <w:rsid w:val="00256542"/>
    <w:rsid w:val="00256B0A"/>
    <w:rsid w:val="00274DCE"/>
    <w:rsid w:val="00292EC1"/>
    <w:rsid w:val="002A0605"/>
    <w:rsid w:val="002A551C"/>
    <w:rsid w:val="002A649B"/>
    <w:rsid w:val="002C447B"/>
    <w:rsid w:val="002D5FC7"/>
    <w:rsid w:val="002E5E84"/>
    <w:rsid w:val="002F4A52"/>
    <w:rsid w:val="00314F95"/>
    <w:rsid w:val="00315FC3"/>
    <w:rsid w:val="003228AA"/>
    <w:rsid w:val="00326BA9"/>
    <w:rsid w:val="00331145"/>
    <w:rsid w:val="003417F6"/>
    <w:rsid w:val="00353209"/>
    <w:rsid w:val="0038114A"/>
    <w:rsid w:val="003900A3"/>
    <w:rsid w:val="00395A4E"/>
    <w:rsid w:val="003B2D5A"/>
    <w:rsid w:val="003C795F"/>
    <w:rsid w:val="003D09A8"/>
    <w:rsid w:val="003D7B4A"/>
    <w:rsid w:val="004031C0"/>
    <w:rsid w:val="0043531B"/>
    <w:rsid w:val="0044111F"/>
    <w:rsid w:val="004429E5"/>
    <w:rsid w:val="004537D7"/>
    <w:rsid w:val="00455DF3"/>
    <w:rsid w:val="00461A24"/>
    <w:rsid w:val="00464EA1"/>
    <w:rsid w:val="00486B9A"/>
    <w:rsid w:val="00497AE9"/>
    <w:rsid w:val="004B5971"/>
    <w:rsid w:val="004B629B"/>
    <w:rsid w:val="004C1AAB"/>
    <w:rsid w:val="0053526F"/>
    <w:rsid w:val="00556FA6"/>
    <w:rsid w:val="00562D84"/>
    <w:rsid w:val="005713C7"/>
    <w:rsid w:val="00571872"/>
    <w:rsid w:val="0057294E"/>
    <w:rsid w:val="0057339F"/>
    <w:rsid w:val="00590630"/>
    <w:rsid w:val="00594E63"/>
    <w:rsid w:val="005D3166"/>
    <w:rsid w:val="005E14CD"/>
    <w:rsid w:val="005E74F1"/>
    <w:rsid w:val="005F52E0"/>
    <w:rsid w:val="005F5EDE"/>
    <w:rsid w:val="006205B4"/>
    <w:rsid w:val="00620677"/>
    <w:rsid w:val="00620798"/>
    <w:rsid w:val="00625601"/>
    <w:rsid w:val="00634377"/>
    <w:rsid w:val="00635C8B"/>
    <w:rsid w:val="0064448A"/>
    <w:rsid w:val="00660DC4"/>
    <w:rsid w:val="0067660D"/>
    <w:rsid w:val="00685E91"/>
    <w:rsid w:val="006860B8"/>
    <w:rsid w:val="006A5672"/>
    <w:rsid w:val="006A77C6"/>
    <w:rsid w:val="006C30FB"/>
    <w:rsid w:val="006C3861"/>
    <w:rsid w:val="006C607D"/>
    <w:rsid w:val="006C79F7"/>
    <w:rsid w:val="006F650D"/>
    <w:rsid w:val="00706569"/>
    <w:rsid w:val="007072B8"/>
    <w:rsid w:val="00715629"/>
    <w:rsid w:val="00721688"/>
    <w:rsid w:val="0072700B"/>
    <w:rsid w:val="00732F93"/>
    <w:rsid w:val="00752A02"/>
    <w:rsid w:val="0076498B"/>
    <w:rsid w:val="00767972"/>
    <w:rsid w:val="0079262D"/>
    <w:rsid w:val="00797070"/>
    <w:rsid w:val="007A3C78"/>
    <w:rsid w:val="007B27D3"/>
    <w:rsid w:val="007C67AE"/>
    <w:rsid w:val="007D692A"/>
    <w:rsid w:val="00801295"/>
    <w:rsid w:val="00801493"/>
    <w:rsid w:val="0081701E"/>
    <w:rsid w:val="008307D1"/>
    <w:rsid w:val="0083416D"/>
    <w:rsid w:val="008630F5"/>
    <w:rsid w:val="00864BC0"/>
    <w:rsid w:val="00865D49"/>
    <w:rsid w:val="00871A84"/>
    <w:rsid w:val="00876D7E"/>
    <w:rsid w:val="0089790E"/>
    <w:rsid w:val="008B15F4"/>
    <w:rsid w:val="008B7363"/>
    <w:rsid w:val="008C1492"/>
    <w:rsid w:val="008D16A7"/>
    <w:rsid w:val="008E5F38"/>
    <w:rsid w:val="008F78A3"/>
    <w:rsid w:val="0090053C"/>
    <w:rsid w:val="0090315C"/>
    <w:rsid w:val="00904063"/>
    <w:rsid w:val="009137AF"/>
    <w:rsid w:val="009200F3"/>
    <w:rsid w:val="00922F7B"/>
    <w:rsid w:val="009344B0"/>
    <w:rsid w:val="00935A3A"/>
    <w:rsid w:val="00935ED6"/>
    <w:rsid w:val="00942D92"/>
    <w:rsid w:val="0094727D"/>
    <w:rsid w:val="00956801"/>
    <w:rsid w:val="00971E11"/>
    <w:rsid w:val="00985DC6"/>
    <w:rsid w:val="009B6890"/>
    <w:rsid w:val="009C1A17"/>
    <w:rsid w:val="009D0163"/>
    <w:rsid w:val="009D1E48"/>
    <w:rsid w:val="009E07C7"/>
    <w:rsid w:val="00A106E7"/>
    <w:rsid w:val="00A1224C"/>
    <w:rsid w:val="00A26F5C"/>
    <w:rsid w:val="00A41C68"/>
    <w:rsid w:val="00A50875"/>
    <w:rsid w:val="00A5775D"/>
    <w:rsid w:val="00A612C4"/>
    <w:rsid w:val="00A778C5"/>
    <w:rsid w:val="00A86B4B"/>
    <w:rsid w:val="00AA1B5E"/>
    <w:rsid w:val="00AB11B1"/>
    <w:rsid w:val="00AD2820"/>
    <w:rsid w:val="00AE63D0"/>
    <w:rsid w:val="00AF4C35"/>
    <w:rsid w:val="00B0769C"/>
    <w:rsid w:val="00B21D63"/>
    <w:rsid w:val="00B358D1"/>
    <w:rsid w:val="00B42FE0"/>
    <w:rsid w:val="00B43E8A"/>
    <w:rsid w:val="00B464C3"/>
    <w:rsid w:val="00B615D1"/>
    <w:rsid w:val="00B73712"/>
    <w:rsid w:val="00B94F7E"/>
    <w:rsid w:val="00BC6D30"/>
    <w:rsid w:val="00BF18FB"/>
    <w:rsid w:val="00BF5393"/>
    <w:rsid w:val="00C069A5"/>
    <w:rsid w:val="00C26943"/>
    <w:rsid w:val="00C3210C"/>
    <w:rsid w:val="00C43724"/>
    <w:rsid w:val="00C568A3"/>
    <w:rsid w:val="00C73017"/>
    <w:rsid w:val="00C76A1D"/>
    <w:rsid w:val="00C90B92"/>
    <w:rsid w:val="00C93472"/>
    <w:rsid w:val="00CA04DE"/>
    <w:rsid w:val="00CA6FC6"/>
    <w:rsid w:val="00CA716E"/>
    <w:rsid w:val="00D163DA"/>
    <w:rsid w:val="00D20392"/>
    <w:rsid w:val="00D20885"/>
    <w:rsid w:val="00D51D88"/>
    <w:rsid w:val="00D52569"/>
    <w:rsid w:val="00D94132"/>
    <w:rsid w:val="00DA0110"/>
    <w:rsid w:val="00DA51DF"/>
    <w:rsid w:val="00DA6817"/>
    <w:rsid w:val="00DB58EB"/>
    <w:rsid w:val="00DD248F"/>
    <w:rsid w:val="00DE0323"/>
    <w:rsid w:val="00DF6614"/>
    <w:rsid w:val="00E0196F"/>
    <w:rsid w:val="00E313A2"/>
    <w:rsid w:val="00E36DF3"/>
    <w:rsid w:val="00E42245"/>
    <w:rsid w:val="00E4779A"/>
    <w:rsid w:val="00E6350A"/>
    <w:rsid w:val="00E9760A"/>
    <w:rsid w:val="00EA16C4"/>
    <w:rsid w:val="00EB1275"/>
    <w:rsid w:val="00ED1315"/>
    <w:rsid w:val="00EE4C12"/>
    <w:rsid w:val="00EE5FB4"/>
    <w:rsid w:val="00EF2977"/>
    <w:rsid w:val="00EF4D9B"/>
    <w:rsid w:val="00F00D90"/>
    <w:rsid w:val="00F223C7"/>
    <w:rsid w:val="00F33BFB"/>
    <w:rsid w:val="00F33D98"/>
    <w:rsid w:val="00F533E8"/>
    <w:rsid w:val="00F56A70"/>
    <w:rsid w:val="00F60141"/>
    <w:rsid w:val="00F71A84"/>
    <w:rsid w:val="00F72B33"/>
    <w:rsid w:val="00F72CA9"/>
    <w:rsid w:val="00F75FD1"/>
    <w:rsid w:val="00F765A9"/>
    <w:rsid w:val="00F81ED9"/>
    <w:rsid w:val="00F8280D"/>
    <w:rsid w:val="00F84488"/>
    <w:rsid w:val="00F97C04"/>
    <w:rsid w:val="00FA2093"/>
    <w:rsid w:val="00FB4411"/>
    <w:rsid w:val="00FB622C"/>
    <w:rsid w:val="00FC319A"/>
    <w:rsid w:val="00FC4790"/>
    <w:rsid w:val="00FC4EA6"/>
    <w:rsid w:val="00FC5E27"/>
    <w:rsid w:val="00FC6EAD"/>
    <w:rsid w:val="00FD5D85"/>
    <w:rsid w:val="00FE5D88"/>
    <w:rsid w:val="00FE7B94"/>
    <w:rsid w:val="01075EA8"/>
    <w:rsid w:val="013C246A"/>
    <w:rsid w:val="01AA7D1B"/>
    <w:rsid w:val="02500501"/>
    <w:rsid w:val="02B03935"/>
    <w:rsid w:val="02B52540"/>
    <w:rsid w:val="02BD1371"/>
    <w:rsid w:val="02EA2E7A"/>
    <w:rsid w:val="031275A9"/>
    <w:rsid w:val="03210B87"/>
    <w:rsid w:val="03653EFA"/>
    <w:rsid w:val="03F26D8E"/>
    <w:rsid w:val="04C44C50"/>
    <w:rsid w:val="04C76C29"/>
    <w:rsid w:val="04CD2424"/>
    <w:rsid w:val="04D37589"/>
    <w:rsid w:val="052F6C73"/>
    <w:rsid w:val="05BC09E2"/>
    <w:rsid w:val="05D16E3B"/>
    <w:rsid w:val="06164A56"/>
    <w:rsid w:val="069426AC"/>
    <w:rsid w:val="06BC4F91"/>
    <w:rsid w:val="07110D58"/>
    <w:rsid w:val="073A5DB4"/>
    <w:rsid w:val="076B0EE2"/>
    <w:rsid w:val="07754928"/>
    <w:rsid w:val="077B3958"/>
    <w:rsid w:val="07C964B1"/>
    <w:rsid w:val="083C4A8F"/>
    <w:rsid w:val="09013BB7"/>
    <w:rsid w:val="093525C0"/>
    <w:rsid w:val="09391870"/>
    <w:rsid w:val="0A324FD3"/>
    <w:rsid w:val="0A856C30"/>
    <w:rsid w:val="0AE57CF7"/>
    <w:rsid w:val="0B186999"/>
    <w:rsid w:val="0B2E72C7"/>
    <w:rsid w:val="0B426F27"/>
    <w:rsid w:val="0BAC3809"/>
    <w:rsid w:val="0BBA5EF5"/>
    <w:rsid w:val="0C623A61"/>
    <w:rsid w:val="0C6E01C7"/>
    <w:rsid w:val="0CDB1BB1"/>
    <w:rsid w:val="0D0025EB"/>
    <w:rsid w:val="0D524B21"/>
    <w:rsid w:val="0DF87EF8"/>
    <w:rsid w:val="0E0B19AA"/>
    <w:rsid w:val="0E364E11"/>
    <w:rsid w:val="0E5E6115"/>
    <w:rsid w:val="0EB96D5A"/>
    <w:rsid w:val="0EE30F7F"/>
    <w:rsid w:val="0EEE7A05"/>
    <w:rsid w:val="0F1669F0"/>
    <w:rsid w:val="0F8E6E15"/>
    <w:rsid w:val="1021389E"/>
    <w:rsid w:val="11024ADD"/>
    <w:rsid w:val="111B59B5"/>
    <w:rsid w:val="11781DBA"/>
    <w:rsid w:val="119B0190"/>
    <w:rsid w:val="11DB1D0B"/>
    <w:rsid w:val="11DD55A3"/>
    <w:rsid w:val="12AB311A"/>
    <w:rsid w:val="12B04A66"/>
    <w:rsid w:val="12F04E36"/>
    <w:rsid w:val="12F17558"/>
    <w:rsid w:val="13420CEC"/>
    <w:rsid w:val="13EC5B6B"/>
    <w:rsid w:val="14AF76CB"/>
    <w:rsid w:val="153043B0"/>
    <w:rsid w:val="159F4C91"/>
    <w:rsid w:val="15CC6141"/>
    <w:rsid w:val="15D9670E"/>
    <w:rsid w:val="15E11B06"/>
    <w:rsid w:val="15E63828"/>
    <w:rsid w:val="16602B00"/>
    <w:rsid w:val="168A23ED"/>
    <w:rsid w:val="16C8085C"/>
    <w:rsid w:val="16E318AE"/>
    <w:rsid w:val="171C1450"/>
    <w:rsid w:val="17881C67"/>
    <w:rsid w:val="182D7FFE"/>
    <w:rsid w:val="18770500"/>
    <w:rsid w:val="19143FA0"/>
    <w:rsid w:val="19CA5FDC"/>
    <w:rsid w:val="19CD5351"/>
    <w:rsid w:val="1A5A2C0C"/>
    <w:rsid w:val="1A6854A2"/>
    <w:rsid w:val="1A6A2130"/>
    <w:rsid w:val="1A751F2C"/>
    <w:rsid w:val="1AB56BF8"/>
    <w:rsid w:val="1AC30866"/>
    <w:rsid w:val="1AC348E7"/>
    <w:rsid w:val="1B3C128E"/>
    <w:rsid w:val="1B5C1C2F"/>
    <w:rsid w:val="1BA7430D"/>
    <w:rsid w:val="1BE12DE2"/>
    <w:rsid w:val="1C094A41"/>
    <w:rsid w:val="1C177904"/>
    <w:rsid w:val="1C271665"/>
    <w:rsid w:val="1C283F85"/>
    <w:rsid w:val="1CDF780F"/>
    <w:rsid w:val="1D245E4C"/>
    <w:rsid w:val="1D5D7462"/>
    <w:rsid w:val="1DC440CA"/>
    <w:rsid w:val="1DD66278"/>
    <w:rsid w:val="1DDF4451"/>
    <w:rsid w:val="1E20313A"/>
    <w:rsid w:val="1E42510C"/>
    <w:rsid w:val="1EAE4052"/>
    <w:rsid w:val="200A3ADC"/>
    <w:rsid w:val="20C932CD"/>
    <w:rsid w:val="20D03BA8"/>
    <w:rsid w:val="213F50AA"/>
    <w:rsid w:val="21C4772D"/>
    <w:rsid w:val="21E22A9B"/>
    <w:rsid w:val="22523FB4"/>
    <w:rsid w:val="22A85F96"/>
    <w:rsid w:val="22C054B9"/>
    <w:rsid w:val="2312673D"/>
    <w:rsid w:val="236B6EB3"/>
    <w:rsid w:val="23A308C3"/>
    <w:rsid w:val="23AF1B96"/>
    <w:rsid w:val="23D26F32"/>
    <w:rsid w:val="23FB4C04"/>
    <w:rsid w:val="24394BBA"/>
    <w:rsid w:val="24443260"/>
    <w:rsid w:val="24886932"/>
    <w:rsid w:val="24A8302C"/>
    <w:rsid w:val="24B33B69"/>
    <w:rsid w:val="256C2A6E"/>
    <w:rsid w:val="261224C8"/>
    <w:rsid w:val="26CF6950"/>
    <w:rsid w:val="277C7027"/>
    <w:rsid w:val="279B6010"/>
    <w:rsid w:val="27CD03AA"/>
    <w:rsid w:val="27D843EB"/>
    <w:rsid w:val="28EC2844"/>
    <w:rsid w:val="291E2DEB"/>
    <w:rsid w:val="29451F54"/>
    <w:rsid w:val="29D2207F"/>
    <w:rsid w:val="29EE7EF6"/>
    <w:rsid w:val="2A403DF7"/>
    <w:rsid w:val="2A442DCF"/>
    <w:rsid w:val="2A685EFA"/>
    <w:rsid w:val="2C2340B9"/>
    <w:rsid w:val="2C2B6CC9"/>
    <w:rsid w:val="2C9C207A"/>
    <w:rsid w:val="2CF673D3"/>
    <w:rsid w:val="2DE955A4"/>
    <w:rsid w:val="2EB96272"/>
    <w:rsid w:val="2EED2E72"/>
    <w:rsid w:val="2F4978DE"/>
    <w:rsid w:val="2F891C8B"/>
    <w:rsid w:val="302A1E5E"/>
    <w:rsid w:val="302B68DA"/>
    <w:rsid w:val="305415BB"/>
    <w:rsid w:val="3097003D"/>
    <w:rsid w:val="30C70F98"/>
    <w:rsid w:val="31813D45"/>
    <w:rsid w:val="322C17CC"/>
    <w:rsid w:val="3233109B"/>
    <w:rsid w:val="32335040"/>
    <w:rsid w:val="32804AE4"/>
    <w:rsid w:val="32E1211E"/>
    <w:rsid w:val="332D19C6"/>
    <w:rsid w:val="336049A8"/>
    <w:rsid w:val="336A1EAA"/>
    <w:rsid w:val="33DE422F"/>
    <w:rsid w:val="341275C5"/>
    <w:rsid w:val="347E631A"/>
    <w:rsid w:val="34D33945"/>
    <w:rsid w:val="34F211E2"/>
    <w:rsid w:val="35442366"/>
    <w:rsid w:val="355157DD"/>
    <w:rsid w:val="3568363A"/>
    <w:rsid w:val="35B710F4"/>
    <w:rsid w:val="35C1623E"/>
    <w:rsid w:val="35D8386E"/>
    <w:rsid w:val="36226F2C"/>
    <w:rsid w:val="3651018A"/>
    <w:rsid w:val="36601C4D"/>
    <w:rsid w:val="36910587"/>
    <w:rsid w:val="376F4CE4"/>
    <w:rsid w:val="37702C86"/>
    <w:rsid w:val="3814146F"/>
    <w:rsid w:val="383F5A71"/>
    <w:rsid w:val="3876074E"/>
    <w:rsid w:val="38B13162"/>
    <w:rsid w:val="396B54A9"/>
    <w:rsid w:val="398A4647"/>
    <w:rsid w:val="3A0228EC"/>
    <w:rsid w:val="3A5570CD"/>
    <w:rsid w:val="3B9847ED"/>
    <w:rsid w:val="3C47738F"/>
    <w:rsid w:val="3C683B38"/>
    <w:rsid w:val="3C753D2F"/>
    <w:rsid w:val="3CB66F99"/>
    <w:rsid w:val="3CD74EAD"/>
    <w:rsid w:val="3D0A7D97"/>
    <w:rsid w:val="3D542A97"/>
    <w:rsid w:val="3D580050"/>
    <w:rsid w:val="3DA6799D"/>
    <w:rsid w:val="3DBD1660"/>
    <w:rsid w:val="3EBE3A24"/>
    <w:rsid w:val="3EF573A8"/>
    <w:rsid w:val="3EFA2761"/>
    <w:rsid w:val="3EFE5EB4"/>
    <w:rsid w:val="3F4D76DD"/>
    <w:rsid w:val="3F5A4D29"/>
    <w:rsid w:val="3F854A01"/>
    <w:rsid w:val="3FB251A9"/>
    <w:rsid w:val="40166B5F"/>
    <w:rsid w:val="41395939"/>
    <w:rsid w:val="416A2EBE"/>
    <w:rsid w:val="4191768D"/>
    <w:rsid w:val="424E1A22"/>
    <w:rsid w:val="42B2443E"/>
    <w:rsid w:val="432E715D"/>
    <w:rsid w:val="43C41062"/>
    <w:rsid w:val="44466E54"/>
    <w:rsid w:val="444C491B"/>
    <w:rsid w:val="45523CD8"/>
    <w:rsid w:val="45572023"/>
    <w:rsid w:val="456A0BE7"/>
    <w:rsid w:val="45E04157"/>
    <w:rsid w:val="462A13B6"/>
    <w:rsid w:val="463D0B02"/>
    <w:rsid w:val="46501663"/>
    <w:rsid w:val="466829FA"/>
    <w:rsid w:val="467714BF"/>
    <w:rsid w:val="46927060"/>
    <w:rsid w:val="470603E8"/>
    <w:rsid w:val="47086643"/>
    <w:rsid w:val="471F573B"/>
    <w:rsid w:val="47C01AF7"/>
    <w:rsid w:val="47C076C6"/>
    <w:rsid w:val="48C668ED"/>
    <w:rsid w:val="491868E5"/>
    <w:rsid w:val="495A0A06"/>
    <w:rsid w:val="496F4264"/>
    <w:rsid w:val="4A606796"/>
    <w:rsid w:val="4A607262"/>
    <w:rsid w:val="4A9D3546"/>
    <w:rsid w:val="4B3043BA"/>
    <w:rsid w:val="4C0863C8"/>
    <w:rsid w:val="4C18325D"/>
    <w:rsid w:val="4D2915D2"/>
    <w:rsid w:val="4D3D2EFC"/>
    <w:rsid w:val="4D575818"/>
    <w:rsid w:val="4D5A6C78"/>
    <w:rsid w:val="4D646E88"/>
    <w:rsid w:val="4D9E0D05"/>
    <w:rsid w:val="4DBB5821"/>
    <w:rsid w:val="4DCF0B30"/>
    <w:rsid w:val="4E21448E"/>
    <w:rsid w:val="4E3158B8"/>
    <w:rsid w:val="4EAA2F73"/>
    <w:rsid w:val="4EB54009"/>
    <w:rsid w:val="4EDD34DF"/>
    <w:rsid w:val="4EFB7116"/>
    <w:rsid w:val="4EFF4BD4"/>
    <w:rsid w:val="4F6328C1"/>
    <w:rsid w:val="4F661F96"/>
    <w:rsid w:val="4F960F85"/>
    <w:rsid w:val="4F9C007C"/>
    <w:rsid w:val="4FD974F3"/>
    <w:rsid w:val="502344EE"/>
    <w:rsid w:val="505A385B"/>
    <w:rsid w:val="512F1226"/>
    <w:rsid w:val="519E7FF6"/>
    <w:rsid w:val="51DC2BA6"/>
    <w:rsid w:val="52412A09"/>
    <w:rsid w:val="52A36387"/>
    <w:rsid w:val="539E3E02"/>
    <w:rsid w:val="53E030A9"/>
    <w:rsid w:val="53EE370F"/>
    <w:rsid w:val="53F42048"/>
    <w:rsid w:val="5472334E"/>
    <w:rsid w:val="547A60F6"/>
    <w:rsid w:val="54BA585F"/>
    <w:rsid w:val="55043940"/>
    <w:rsid w:val="551604D4"/>
    <w:rsid w:val="55772F3F"/>
    <w:rsid w:val="55D735DC"/>
    <w:rsid w:val="5609458D"/>
    <w:rsid w:val="560A7966"/>
    <w:rsid w:val="56126509"/>
    <w:rsid w:val="561F3061"/>
    <w:rsid w:val="56FE3CDB"/>
    <w:rsid w:val="57364476"/>
    <w:rsid w:val="576D4D59"/>
    <w:rsid w:val="580408DA"/>
    <w:rsid w:val="582B2E9E"/>
    <w:rsid w:val="583077A8"/>
    <w:rsid w:val="5860518C"/>
    <w:rsid w:val="58D0578E"/>
    <w:rsid w:val="58F67E2B"/>
    <w:rsid w:val="591F5FA6"/>
    <w:rsid w:val="59493FED"/>
    <w:rsid w:val="59784947"/>
    <w:rsid w:val="59AD76DB"/>
    <w:rsid w:val="59C66984"/>
    <w:rsid w:val="59E940B2"/>
    <w:rsid w:val="5A9304C2"/>
    <w:rsid w:val="5B3E042E"/>
    <w:rsid w:val="5B441596"/>
    <w:rsid w:val="5B5F685F"/>
    <w:rsid w:val="5BE54D4D"/>
    <w:rsid w:val="5C0C4088"/>
    <w:rsid w:val="5D6F2737"/>
    <w:rsid w:val="5DDE18B4"/>
    <w:rsid w:val="5E2B7621"/>
    <w:rsid w:val="5E7D1355"/>
    <w:rsid w:val="5E9A3F35"/>
    <w:rsid w:val="5EFD6257"/>
    <w:rsid w:val="5F43200A"/>
    <w:rsid w:val="60367925"/>
    <w:rsid w:val="604F185F"/>
    <w:rsid w:val="60D64C64"/>
    <w:rsid w:val="60DA047F"/>
    <w:rsid w:val="60E553CB"/>
    <w:rsid w:val="61B52ACC"/>
    <w:rsid w:val="62AB54C0"/>
    <w:rsid w:val="62CE7AB2"/>
    <w:rsid w:val="6327003B"/>
    <w:rsid w:val="63D336DD"/>
    <w:rsid w:val="63E451F4"/>
    <w:rsid w:val="643E4FFA"/>
    <w:rsid w:val="64670F1C"/>
    <w:rsid w:val="65C6127E"/>
    <w:rsid w:val="65E16061"/>
    <w:rsid w:val="65E9418A"/>
    <w:rsid w:val="667778D1"/>
    <w:rsid w:val="66B420D8"/>
    <w:rsid w:val="66D502D3"/>
    <w:rsid w:val="66DD449A"/>
    <w:rsid w:val="67012270"/>
    <w:rsid w:val="677B47B7"/>
    <w:rsid w:val="67963209"/>
    <w:rsid w:val="67A602CE"/>
    <w:rsid w:val="67B95E48"/>
    <w:rsid w:val="67D053C9"/>
    <w:rsid w:val="682C160E"/>
    <w:rsid w:val="686421A8"/>
    <w:rsid w:val="687959CC"/>
    <w:rsid w:val="68F44821"/>
    <w:rsid w:val="692F34F6"/>
    <w:rsid w:val="6987602F"/>
    <w:rsid w:val="6991786F"/>
    <w:rsid w:val="6A25488F"/>
    <w:rsid w:val="6A492A14"/>
    <w:rsid w:val="6A677E18"/>
    <w:rsid w:val="6A820F76"/>
    <w:rsid w:val="6AD92E98"/>
    <w:rsid w:val="6AF664A2"/>
    <w:rsid w:val="6B826114"/>
    <w:rsid w:val="6BFC08DF"/>
    <w:rsid w:val="6CC82BCF"/>
    <w:rsid w:val="6D7C46B1"/>
    <w:rsid w:val="6DA62E2E"/>
    <w:rsid w:val="6DEF29E6"/>
    <w:rsid w:val="6ED42949"/>
    <w:rsid w:val="6EFB64A7"/>
    <w:rsid w:val="6FDD600F"/>
    <w:rsid w:val="70B2124A"/>
    <w:rsid w:val="70B456BA"/>
    <w:rsid w:val="71264EC4"/>
    <w:rsid w:val="71531B00"/>
    <w:rsid w:val="71615A46"/>
    <w:rsid w:val="72564C29"/>
    <w:rsid w:val="7294186D"/>
    <w:rsid w:val="73630431"/>
    <w:rsid w:val="73A50A28"/>
    <w:rsid w:val="73BE1336"/>
    <w:rsid w:val="7447182B"/>
    <w:rsid w:val="746E0A10"/>
    <w:rsid w:val="74AC4601"/>
    <w:rsid w:val="751D6EAE"/>
    <w:rsid w:val="7544268D"/>
    <w:rsid w:val="75731AB1"/>
    <w:rsid w:val="75D7620E"/>
    <w:rsid w:val="765351E1"/>
    <w:rsid w:val="76A10947"/>
    <w:rsid w:val="771739AE"/>
    <w:rsid w:val="774E703B"/>
    <w:rsid w:val="77C807C9"/>
    <w:rsid w:val="77FC0FFD"/>
    <w:rsid w:val="780674FF"/>
    <w:rsid w:val="78EA0212"/>
    <w:rsid w:val="798464EA"/>
    <w:rsid w:val="7A055B3E"/>
    <w:rsid w:val="7A106FE1"/>
    <w:rsid w:val="7A3F22B1"/>
    <w:rsid w:val="7AE55D78"/>
    <w:rsid w:val="7AE848FB"/>
    <w:rsid w:val="7AFB37ED"/>
    <w:rsid w:val="7B000128"/>
    <w:rsid w:val="7B181DC8"/>
    <w:rsid w:val="7B253876"/>
    <w:rsid w:val="7B5E2286"/>
    <w:rsid w:val="7BAC2870"/>
    <w:rsid w:val="7BB41D51"/>
    <w:rsid w:val="7BC7278D"/>
    <w:rsid w:val="7C06069C"/>
    <w:rsid w:val="7C443991"/>
    <w:rsid w:val="7C480B89"/>
    <w:rsid w:val="7C4873F6"/>
    <w:rsid w:val="7C4B0764"/>
    <w:rsid w:val="7C4E13A2"/>
    <w:rsid w:val="7C6C651C"/>
    <w:rsid w:val="7CAF2AE1"/>
    <w:rsid w:val="7D7B6E68"/>
    <w:rsid w:val="7D91022B"/>
    <w:rsid w:val="7DC47C46"/>
    <w:rsid w:val="7DFB1FE5"/>
    <w:rsid w:val="7E3C2AA0"/>
    <w:rsid w:val="7E6F3FA6"/>
    <w:rsid w:val="7EB64155"/>
    <w:rsid w:val="7EC945A4"/>
    <w:rsid w:val="7F3A3964"/>
    <w:rsid w:val="7F3C333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5A25CF6D"/>
  <w15:docId w15:val="{6EF32D32-FBFF-4046-8938-6609F83E9F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unhideWhenUsed="1" w:qFormat="1"/>
    <w:lsdException w:name="heading 1" w:semiHidden="1" w:uiPriority="9" w:qFormat="1"/>
    <w:lsdException w:name="heading 2" w:semiHidden="1" w:uiPriority="9"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qFormat="1"/>
    <w:lsdException w:name="header" w:semiHidden="1" w:qFormat="1"/>
    <w:lsdException w:name="footer" w:semiHidden="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qFormat="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qFormat="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0" w:qFormat="1"/>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semiHidden="1" w:unhideWhenUsed="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autoRedefine/>
    <w:unhideWhenUsed/>
    <w:qFormat/>
    <w:pPr>
      <w:widowControl w:val="0"/>
      <w:jc w:val="both"/>
    </w:pPr>
    <w:rPr>
      <w:rFonts w:asciiTheme="minorHAnsi" w:eastAsiaTheme="minorEastAsia" w:hAnsiTheme="minorHAnsi" w:cstheme="minorBidi"/>
      <w:kern w:val="2"/>
      <w:sz w:val="21"/>
      <w:szCs w:val="21"/>
    </w:rPr>
  </w:style>
  <w:style w:type="paragraph" w:styleId="1">
    <w:name w:val="heading 1"/>
    <w:next w:val="a"/>
    <w:link w:val="10"/>
    <w:autoRedefine/>
    <w:uiPriority w:val="9"/>
    <w:semiHidden/>
    <w:qFormat/>
    <w:pPr>
      <w:autoSpaceDE w:val="0"/>
      <w:autoSpaceDN w:val="0"/>
      <w:adjustRightInd w:val="0"/>
      <w:ind w:firstLineChars="200" w:firstLine="420"/>
      <w:outlineLvl w:val="0"/>
    </w:pPr>
    <w:rPr>
      <w:rFonts w:asciiTheme="minorHAnsi" w:eastAsiaTheme="minorEastAsia" w:hAnsiTheme="minorHAnsi" w:cstheme="minorBidi"/>
      <w:b/>
      <w:color w:val="000080"/>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caption"/>
    <w:basedOn w:val="a"/>
    <w:next w:val="a"/>
    <w:autoRedefine/>
    <w:uiPriority w:val="35"/>
    <w:semiHidden/>
    <w:unhideWhenUsed/>
    <w:qFormat/>
    <w:rPr>
      <w:rFonts w:ascii="Arial" w:eastAsia="黑体" w:hAnsi="Arial"/>
      <w:sz w:val="20"/>
    </w:rPr>
  </w:style>
  <w:style w:type="paragraph" w:styleId="a4">
    <w:name w:val="annotation text"/>
    <w:basedOn w:val="a"/>
    <w:link w:val="a5"/>
    <w:autoRedefine/>
    <w:uiPriority w:val="99"/>
    <w:semiHidden/>
    <w:unhideWhenUsed/>
    <w:qFormat/>
    <w:pPr>
      <w:jc w:val="left"/>
    </w:pPr>
  </w:style>
  <w:style w:type="paragraph" w:styleId="TOC3">
    <w:name w:val="toc 3"/>
    <w:basedOn w:val="a"/>
    <w:next w:val="a"/>
    <w:autoRedefine/>
    <w:uiPriority w:val="39"/>
    <w:unhideWhenUsed/>
    <w:qFormat/>
    <w:pPr>
      <w:ind w:leftChars="400" w:left="840"/>
    </w:pPr>
  </w:style>
  <w:style w:type="paragraph" w:styleId="a6">
    <w:name w:val="Balloon Text"/>
    <w:basedOn w:val="a"/>
    <w:link w:val="a7"/>
    <w:autoRedefine/>
    <w:uiPriority w:val="99"/>
    <w:semiHidden/>
    <w:unhideWhenUsed/>
    <w:qFormat/>
    <w:rPr>
      <w:sz w:val="18"/>
      <w:szCs w:val="18"/>
    </w:rPr>
  </w:style>
  <w:style w:type="paragraph" w:styleId="a8">
    <w:name w:val="footer"/>
    <w:basedOn w:val="a"/>
    <w:link w:val="a9"/>
    <w:autoRedefine/>
    <w:uiPriority w:val="99"/>
    <w:semiHidden/>
    <w:qFormat/>
    <w:pPr>
      <w:tabs>
        <w:tab w:val="center" w:pos="4153"/>
        <w:tab w:val="right" w:pos="8306"/>
      </w:tabs>
      <w:snapToGrid w:val="0"/>
      <w:jc w:val="left"/>
    </w:pPr>
    <w:rPr>
      <w:rFonts w:ascii="Times New Roman" w:eastAsia="宋体" w:hAnsi="Times New Roman" w:cs="Times New Roman"/>
      <w:sz w:val="18"/>
      <w:szCs w:val="18"/>
    </w:rPr>
  </w:style>
  <w:style w:type="paragraph" w:styleId="aa">
    <w:name w:val="header"/>
    <w:basedOn w:val="a"/>
    <w:link w:val="ab"/>
    <w:autoRedefine/>
    <w:uiPriority w:val="99"/>
    <w:semiHidden/>
    <w:qFormat/>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link w:val="TOC10"/>
    <w:autoRedefine/>
    <w:uiPriority w:val="39"/>
    <w:unhideWhenUsed/>
    <w:qFormat/>
    <w:pPr>
      <w:tabs>
        <w:tab w:val="right" w:leader="dot" w:pos="8721"/>
      </w:tabs>
    </w:pPr>
  </w:style>
  <w:style w:type="paragraph" w:styleId="ac">
    <w:name w:val="footnote text"/>
    <w:basedOn w:val="a"/>
    <w:autoRedefine/>
    <w:uiPriority w:val="99"/>
    <w:semiHidden/>
    <w:unhideWhenUsed/>
    <w:qFormat/>
    <w:pPr>
      <w:snapToGrid w:val="0"/>
      <w:jc w:val="left"/>
    </w:pPr>
    <w:rPr>
      <w:sz w:val="18"/>
    </w:rPr>
  </w:style>
  <w:style w:type="paragraph" w:styleId="TOC2">
    <w:name w:val="toc 2"/>
    <w:basedOn w:val="a"/>
    <w:next w:val="a"/>
    <w:autoRedefine/>
    <w:uiPriority w:val="39"/>
    <w:unhideWhenUsed/>
    <w:qFormat/>
    <w:pPr>
      <w:tabs>
        <w:tab w:val="right" w:leader="dot" w:pos="8721"/>
      </w:tabs>
      <w:spacing w:line="360" w:lineRule="auto"/>
      <w:ind w:leftChars="200" w:left="420"/>
    </w:pPr>
  </w:style>
  <w:style w:type="paragraph" w:styleId="ad">
    <w:name w:val="Normal (Web)"/>
    <w:basedOn w:val="a"/>
    <w:autoRedefine/>
    <w:uiPriority w:val="99"/>
    <w:semiHidden/>
    <w:unhideWhenUsed/>
    <w:qFormat/>
    <w:pPr>
      <w:spacing w:beforeAutospacing="1" w:afterAutospacing="1"/>
      <w:jc w:val="left"/>
    </w:pPr>
    <w:rPr>
      <w:rFonts w:cs="Times New Roman"/>
      <w:kern w:val="0"/>
      <w:sz w:val="24"/>
    </w:rPr>
  </w:style>
  <w:style w:type="paragraph" w:styleId="ae">
    <w:name w:val="annotation subject"/>
    <w:basedOn w:val="a4"/>
    <w:next w:val="a4"/>
    <w:link w:val="af"/>
    <w:autoRedefine/>
    <w:uiPriority w:val="99"/>
    <w:semiHidden/>
    <w:unhideWhenUsed/>
    <w:qFormat/>
    <w:rPr>
      <w:b/>
      <w:bCs/>
    </w:rPr>
  </w:style>
  <w:style w:type="table" w:styleId="af0">
    <w:name w:val="Table Grid"/>
    <w:basedOn w:val="a1"/>
    <w:autoRedefine/>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1">
    <w:name w:val="Hyperlink"/>
    <w:autoRedefine/>
    <w:uiPriority w:val="99"/>
    <w:qFormat/>
    <w:rPr>
      <w:rFonts w:ascii="Tahoma" w:hAnsi="Tahoma" w:cs="Tahoma" w:hint="default"/>
      <w:color w:val="0000FF"/>
      <w:u w:val="none"/>
    </w:rPr>
  </w:style>
  <w:style w:type="character" w:styleId="af2">
    <w:name w:val="annotation reference"/>
    <w:basedOn w:val="a0"/>
    <w:autoRedefine/>
    <w:uiPriority w:val="99"/>
    <w:semiHidden/>
    <w:unhideWhenUsed/>
    <w:qFormat/>
    <w:rPr>
      <w:sz w:val="21"/>
      <w:szCs w:val="21"/>
    </w:rPr>
  </w:style>
  <w:style w:type="character" w:styleId="af3">
    <w:name w:val="footnote reference"/>
    <w:basedOn w:val="a0"/>
    <w:autoRedefine/>
    <w:uiPriority w:val="99"/>
    <w:semiHidden/>
    <w:unhideWhenUsed/>
    <w:qFormat/>
    <w:rPr>
      <w:vertAlign w:val="superscript"/>
    </w:rPr>
  </w:style>
  <w:style w:type="paragraph" w:customStyle="1" w:styleId="11-">
    <w:name w:val="11-论文封面中文标题"/>
    <w:link w:val="11-0"/>
    <w:autoRedefine/>
    <w:qFormat/>
    <w:pPr>
      <w:tabs>
        <w:tab w:val="left" w:pos="377"/>
      </w:tabs>
      <w:snapToGrid w:val="0"/>
      <w:spacing w:line="300" w:lineRule="auto"/>
      <w:jc w:val="center"/>
    </w:pPr>
    <w:rPr>
      <w:rFonts w:ascii="华文细黑" w:eastAsia="华文细黑" w:hAnsi="华文细黑"/>
      <w:b/>
      <w:kern w:val="2"/>
      <w:sz w:val="44"/>
      <w:szCs w:val="44"/>
      <w:lang w:bidi="en-US"/>
    </w:rPr>
  </w:style>
  <w:style w:type="paragraph" w:customStyle="1" w:styleId="12-">
    <w:name w:val="12-论文封面英文标题"/>
    <w:link w:val="12-0"/>
    <w:autoRedefine/>
    <w:qFormat/>
    <w:pPr>
      <w:snapToGrid w:val="0"/>
      <w:spacing w:line="300" w:lineRule="auto"/>
      <w:jc w:val="center"/>
    </w:pPr>
    <w:rPr>
      <w:b/>
      <w:color w:val="000000"/>
      <w:kern w:val="2"/>
      <w:sz w:val="32"/>
      <w:szCs w:val="32"/>
    </w:rPr>
  </w:style>
  <w:style w:type="character" w:customStyle="1" w:styleId="11-0">
    <w:name w:val="11-论文封面中文标题 字符"/>
    <w:basedOn w:val="a0"/>
    <w:link w:val="11-"/>
    <w:autoRedefine/>
    <w:qFormat/>
    <w:rPr>
      <w:rFonts w:ascii="华文细黑" w:eastAsia="华文细黑" w:hAnsi="华文细黑" w:cs="Times New Roman"/>
      <w:b/>
      <w:sz w:val="44"/>
      <w:szCs w:val="44"/>
      <w:lang w:bidi="en-US"/>
    </w:rPr>
  </w:style>
  <w:style w:type="character" w:customStyle="1" w:styleId="12-0">
    <w:name w:val="12-论文封面英文标题 字符"/>
    <w:basedOn w:val="a0"/>
    <w:link w:val="12-"/>
    <w:autoRedefine/>
    <w:qFormat/>
    <w:rPr>
      <w:rFonts w:ascii="Times New Roman" w:eastAsia="宋体" w:hAnsi="Times New Roman" w:cs="Times New Roman"/>
      <w:b/>
      <w:color w:val="000000"/>
      <w:sz w:val="32"/>
      <w:szCs w:val="32"/>
    </w:rPr>
  </w:style>
  <w:style w:type="paragraph" w:customStyle="1" w:styleId="13-">
    <w:name w:val="13-封面基本信息"/>
    <w:link w:val="13-0"/>
    <w:autoRedefine/>
    <w:qFormat/>
    <w:pPr>
      <w:jc w:val="center"/>
    </w:pPr>
    <w:rPr>
      <w:kern w:val="2"/>
      <w:sz w:val="32"/>
      <w:szCs w:val="32"/>
    </w:rPr>
  </w:style>
  <w:style w:type="character" w:customStyle="1" w:styleId="13-0">
    <w:name w:val="13-封面基本信息 字符"/>
    <w:basedOn w:val="a0"/>
    <w:link w:val="13-"/>
    <w:autoRedefine/>
    <w:qFormat/>
    <w:rPr>
      <w:rFonts w:ascii="Times New Roman" w:eastAsia="宋体" w:hAnsi="Times New Roman" w:cs="Times New Roman"/>
      <w:sz w:val="32"/>
      <w:szCs w:val="32"/>
    </w:rPr>
  </w:style>
  <w:style w:type="character" w:customStyle="1" w:styleId="a9">
    <w:name w:val="页脚 字符"/>
    <w:basedOn w:val="a0"/>
    <w:link w:val="a8"/>
    <w:autoRedefine/>
    <w:uiPriority w:val="99"/>
    <w:semiHidden/>
    <w:qFormat/>
    <w:rPr>
      <w:rFonts w:ascii="Times New Roman" w:eastAsia="宋体" w:hAnsi="Times New Roman" w:cs="Times New Roman"/>
      <w:sz w:val="18"/>
      <w:szCs w:val="18"/>
    </w:rPr>
  </w:style>
  <w:style w:type="paragraph" w:customStyle="1" w:styleId="14-">
    <w:name w:val="14-封面日期格式"/>
    <w:link w:val="14-0"/>
    <w:autoRedefine/>
    <w:qFormat/>
    <w:pPr>
      <w:jc w:val="center"/>
    </w:pPr>
    <w:rPr>
      <w:rFonts w:ascii="宋体" w:hAnsi="宋体"/>
      <w:sz w:val="32"/>
      <w:szCs w:val="32"/>
    </w:rPr>
  </w:style>
  <w:style w:type="paragraph" w:customStyle="1" w:styleId="05-">
    <w:name w:val="05-页眉格式"/>
    <w:basedOn w:val="aa"/>
    <w:link w:val="05-0"/>
    <w:autoRedefine/>
    <w:qFormat/>
    <w:rPr>
      <w:rFonts w:ascii="Times New Roman" w:eastAsia="宋体" w:hAnsi="Times New Roman" w:cs="Times New Roman"/>
      <w:spacing w:val="10"/>
      <w:sz w:val="28"/>
      <w:szCs w:val="28"/>
    </w:rPr>
  </w:style>
  <w:style w:type="character" w:customStyle="1" w:styleId="14-0">
    <w:name w:val="14-封面日期格式 字符"/>
    <w:basedOn w:val="a0"/>
    <w:link w:val="14-"/>
    <w:autoRedefine/>
    <w:qFormat/>
    <w:rPr>
      <w:rFonts w:ascii="宋体" w:eastAsia="宋体" w:hAnsi="宋体" w:cs="Times New Roman"/>
      <w:kern w:val="0"/>
      <w:sz w:val="32"/>
      <w:szCs w:val="32"/>
    </w:rPr>
  </w:style>
  <w:style w:type="character" w:customStyle="1" w:styleId="05-0">
    <w:name w:val="05-页眉格式 字符"/>
    <w:basedOn w:val="ab"/>
    <w:link w:val="05-"/>
    <w:autoRedefine/>
    <w:qFormat/>
    <w:rPr>
      <w:rFonts w:ascii="Times New Roman" w:eastAsia="宋体" w:hAnsi="Times New Roman" w:cs="Times New Roman"/>
      <w:spacing w:val="10"/>
      <w:sz w:val="28"/>
      <w:szCs w:val="28"/>
    </w:rPr>
  </w:style>
  <w:style w:type="character" w:customStyle="1" w:styleId="ab">
    <w:name w:val="页眉 字符"/>
    <w:basedOn w:val="a0"/>
    <w:link w:val="aa"/>
    <w:autoRedefine/>
    <w:uiPriority w:val="99"/>
    <w:semiHidden/>
    <w:qFormat/>
    <w:rPr>
      <w:sz w:val="18"/>
      <w:szCs w:val="18"/>
    </w:rPr>
  </w:style>
  <w:style w:type="paragraph" w:customStyle="1" w:styleId="10-">
    <w:name w:val="10-封面论文类型"/>
    <w:basedOn w:val="a"/>
    <w:link w:val="10-0"/>
    <w:autoRedefine/>
    <w:qFormat/>
    <w:pPr>
      <w:jc w:val="center"/>
    </w:pPr>
    <w:rPr>
      <w:rFonts w:ascii="宋体" w:eastAsia="宋体" w:hAnsi="宋体"/>
      <w:b/>
      <w:spacing w:val="60"/>
      <w:kern w:val="44"/>
      <w:sz w:val="72"/>
      <w:szCs w:val="72"/>
    </w:rPr>
  </w:style>
  <w:style w:type="character" w:customStyle="1" w:styleId="10-0">
    <w:name w:val="10-封面论文类型 字符"/>
    <w:basedOn w:val="a0"/>
    <w:link w:val="10-"/>
    <w:autoRedefine/>
    <w:qFormat/>
    <w:rPr>
      <w:rFonts w:ascii="宋体" w:eastAsia="宋体" w:hAnsi="宋体"/>
      <w:b/>
      <w:spacing w:val="60"/>
      <w:kern w:val="44"/>
      <w:sz w:val="72"/>
      <w:szCs w:val="72"/>
    </w:rPr>
  </w:style>
  <w:style w:type="paragraph" w:customStyle="1" w:styleId="15-">
    <w:name w:val="15-声明页标题"/>
    <w:basedOn w:val="a"/>
    <w:link w:val="15-0"/>
    <w:autoRedefine/>
    <w:qFormat/>
    <w:pPr>
      <w:widowControl/>
      <w:spacing w:beforeLines="100" w:before="312" w:afterLines="100" w:after="312"/>
      <w:jc w:val="center"/>
    </w:pPr>
    <w:rPr>
      <w:rFonts w:ascii="黑体" w:eastAsia="黑体" w:hAnsi="Times New Roman" w:cs="Times New Roman"/>
      <w:b/>
      <w:sz w:val="44"/>
      <w:szCs w:val="36"/>
    </w:rPr>
  </w:style>
  <w:style w:type="paragraph" w:customStyle="1" w:styleId="17-">
    <w:name w:val="17-声明页正文"/>
    <w:basedOn w:val="a"/>
    <w:link w:val="17-0"/>
    <w:autoRedefine/>
    <w:qFormat/>
    <w:pPr>
      <w:widowControl/>
      <w:snapToGrid w:val="0"/>
      <w:spacing w:line="300" w:lineRule="auto"/>
      <w:ind w:firstLineChars="200" w:firstLine="200"/>
    </w:pPr>
    <w:rPr>
      <w:rFonts w:ascii="宋体" w:eastAsia="宋体" w:hAnsi="宋体" w:cs="宋体"/>
      <w:sz w:val="30"/>
      <w:szCs w:val="20"/>
    </w:rPr>
  </w:style>
  <w:style w:type="character" w:customStyle="1" w:styleId="15-0">
    <w:name w:val="15-声明页标题 字符"/>
    <w:basedOn w:val="a0"/>
    <w:link w:val="15-"/>
    <w:autoRedefine/>
    <w:qFormat/>
    <w:rPr>
      <w:rFonts w:ascii="黑体" w:eastAsia="黑体" w:hAnsi="Times New Roman" w:cs="Times New Roman"/>
      <w:b/>
      <w:sz w:val="44"/>
      <w:szCs w:val="36"/>
    </w:rPr>
  </w:style>
  <w:style w:type="paragraph" w:customStyle="1" w:styleId="16-">
    <w:name w:val="16-声明页签名"/>
    <w:basedOn w:val="a"/>
    <w:link w:val="16-0"/>
    <w:autoRedefine/>
    <w:qFormat/>
    <w:pPr>
      <w:widowControl/>
      <w:snapToGrid w:val="0"/>
      <w:spacing w:line="360" w:lineRule="auto"/>
      <w:ind w:firstLineChars="200" w:firstLine="600"/>
      <w:jc w:val="right"/>
    </w:pPr>
    <w:rPr>
      <w:rFonts w:ascii="宋体" w:eastAsia="宋体" w:hAnsi="宋体" w:cs="宋体"/>
      <w:sz w:val="30"/>
      <w:szCs w:val="20"/>
    </w:rPr>
  </w:style>
  <w:style w:type="character" w:customStyle="1" w:styleId="17-0">
    <w:name w:val="17-声明页正文 字符"/>
    <w:basedOn w:val="a0"/>
    <w:link w:val="17-"/>
    <w:autoRedefine/>
    <w:qFormat/>
    <w:rPr>
      <w:rFonts w:ascii="宋体" w:eastAsia="宋体" w:hAnsi="宋体" w:cs="宋体"/>
      <w:sz w:val="30"/>
      <w:szCs w:val="20"/>
    </w:rPr>
  </w:style>
  <w:style w:type="paragraph" w:customStyle="1" w:styleId="19-">
    <w:name w:val="19-中文摘要关键词"/>
    <w:link w:val="19-0"/>
    <w:autoRedefine/>
    <w:qFormat/>
    <w:pPr>
      <w:spacing w:line="440" w:lineRule="exact"/>
      <w:jc w:val="both"/>
    </w:pPr>
    <w:rPr>
      <w:rFonts w:eastAsia="黑体"/>
      <w:b/>
      <w:kern w:val="2"/>
      <w:sz w:val="24"/>
      <w:szCs w:val="24"/>
    </w:rPr>
  </w:style>
  <w:style w:type="character" w:customStyle="1" w:styleId="16-0">
    <w:name w:val="16-声明页签名 字符"/>
    <w:basedOn w:val="a0"/>
    <w:link w:val="16-"/>
    <w:autoRedefine/>
    <w:qFormat/>
    <w:rPr>
      <w:rFonts w:ascii="宋体" w:eastAsia="宋体" w:hAnsi="宋体" w:cs="宋体"/>
      <w:sz w:val="30"/>
      <w:szCs w:val="20"/>
    </w:rPr>
  </w:style>
  <w:style w:type="character" w:customStyle="1" w:styleId="19-0">
    <w:name w:val="19-中文摘要关键词 字符"/>
    <w:link w:val="19-"/>
    <w:autoRedefine/>
    <w:qFormat/>
    <w:rPr>
      <w:rFonts w:ascii="Times New Roman" w:eastAsia="黑体" w:hAnsi="Times New Roman" w:cs="Times New Roman"/>
      <w:b/>
      <w:kern w:val="2"/>
      <w:sz w:val="24"/>
      <w:szCs w:val="24"/>
      <w:lang w:val="en-US" w:eastAsia="zh-CN" w:bidi="ar-SA"/>
    </w:rPr>
  </w:style>
  <w:style w:type="paragraph" w:customStyle="1" w:styleId="01-">
    <w:name w:val="01-正文"/>
    <w:link w:val="01-0"/>
    <w:autoRedefine/>
    <w:qFormat/>
    <w:pPr>
      <w:autoSpaceDE w:val="0"/>
      <w:autoSpaceDN w:val="0"/>
      <w:adjustRightInd w:val="0"/>
      <w:spacing w:line="440" w:lineRule="exact"/>
      <w:ind w:firstLineChars="200" w:firstLine="200"/>
      <w:jc w:val="both"/>
    </w:pPr>
    <w:rPr>
      <w:sz w:val="24"/>
      <w:szCs w:val="24"/>
    </w:rPr>
  </w:style>
  <w:style w:type="character" w:customStyle="1" w:styleId="01-0">
    <w:name w:val="01-正文 字符"/>
    <w:basedOn w:val="a0"/>
    <w:link w:val="01-"/>
    <w:autoRedefine/>
    <w:qFormat/>
    <w:rPr>
      <w:rFonts w:ascii="Times New Roman" w:eastAsia="宋体" w:hAnsi="Times New Roman" w:cs="Times New Roman"/>
      <w:kern w:val="0"/>
      <w:sz w:val="24"/>
      <w:szCs w:val="24"/>
    </w:rPr>
  </w:style>
  <w:style w:type="paragraph" w:customStyle="1" w:styleId="18-">
    <w:name w:val="18-中文摘要标题"/>
    <w:next w:val="01-"/>
    <w:autoRedefine/>
    <w:qFormat/>
    <w:pPr>
      <w:snapToGrid w:val="0"/>
      <w:spacing w:beforeLines="100" w:before="312" w:afterLines="100" w:after="312"/>
      <w:jc w:val="center"/>
    </w:pPr>
    <w:rPr>
      <w:rFonts w:ascii="黑体" w:eastAsia="黑体"/>
      <w:b/>
      <w:bCs/>
      <w:kern w:val="2"/>
      <w:sz w:val="36"/>
      <w:szCs w:val="32"/>
    </w:rPr>
  </w:style>
  <w:style w:type="paragraph" w:customStyle="1" w:styleId="02-">
    <w:name w:val="02-一级标题"/>
    <w:link w:val="02-0"/>
    <w:autoRedefine/>
    <w:qFormat/>
    <w:pPr>
      <w:spacing w:beforeLines="50" w:before="50" w:afterLines="100" w:after="100" w:line="360" w:lineRule="auto"/>
      <w:jc w:val="center"/>
      <w:outlineLvl w:val="0"/>
    </w:pPr>
    <w:rPr>
      <w:rFonts w:eastAsia="黑体"/>
      <w:b/>
      <w:bCs/>
      <w:kern w:val="44"/>
      <w:sz w:val="32"/>
      <w:szCs w:val="44"/>
    </w:rPr>
  </w:style>
  <w:style w:type="character" w:customStyle="1" w:styleId="10">
    <w:name w:val="标题 1 字符"/>
    <w:basedOn w:val="a0"/>
    <w:link w:val="1"/>
    <w:autoRedefine/>
    <w:uiPriority w:val="9"/>
    <w:semiHidden/>
    <w:qFormat/>
    <w:rPr>
      <w:b/>
      <w:color w:val="000080"/>
      <w:kern w:val="0"/>
    </w:rPr>
  </w:style>
  <w:style w:type="paragraph" w:customStyle="1" w:styleId="22-">
    <w:name w:val="22-英文摘要正文"/>
    <w:link w:val="22-0"/>
    <w:autoRedefine/>
    <w:qFormat/>
    <w:pPr>
      <w:spacing w:line="440" w:lineRule="exact"/>
      <w:ind w:firstLineChars="200" w:firstLine="200"/>
      <w:jc w:val="both"/>
    </w:pPr>
    <w:rPr>
      <w:rFonts w:eastAsia="Times New Roman"/>
      <w:color w:val="000000" w:themeColor="text1"/>
      <w:kern w:val="2"/>
      <w:sz w:val="24"/>
      <w:szCs w:val="24"/>
    </w:rPr>
  </w:style>
  <w:style w:type="paragraph" w:customStyle="1" w:styleId="21-">
    <w:name w:val="21-英文摘要关键词"/>
    <w:link w:val="21-0"/>
    <w:autoRedefine/>
    <w:qFormat/>
    <w:pPr>
      <w:autoSpaceDE w:val="0"/>
      <w:autoSpaceDN w:val="0"/>
      <w:adjustRightInd w:val="0"/>
      <w:spacing w:line="440" w:lineRule="exact"/>
    </w:pPr>
    <w:rPr>
      <w:b/>
      <w:bCs/>
      <w:sz w:val="24"/>
      <w:szCs w:val="24"/>
    </w:rPr>
  </w:style>
  <w:style w:type="character" w:customStyle="1" w:styleId="22-0">
    <w:name w:val="22-英文摘要正文 字符"/>
    <w:basedOn w:val="a0"/>
    <w:link w:val="22-"/>
    <w:autoRedefine/>
    <w:qFormat/>
    <w:rPr>
      <w:rFonts w:ascii="Times New Roman" w:eastAsia="Times New Roman" w:hAnsi="Times New Roman" w:cs="Times New Roman"/>
      <w:color w:val="000000" w:themeColor="text1"/>
      <w:sz w:val="24"/>
      <w:szCs w:val="24"/>
    </w:rPr>
  </w:style>
  <w:style w:type="character" w:customStyle="1" w:styleId="21-0">
    <w:name w:val="21-英文摘要关键词 字符"/>
    <w:basedOn w:val="a0"/>
    <w:link w:val="21-"/>
    <w:autoRedefine/>
    <w:qFormat/>
    <w:rPr>
      <w:rFonts w:ascii="Times New Roman" w:eastAsia="宋体" w:hAnsi="Times New Roman" w:cs="Times New Roman"/>
      <w:b/>
      <w:bCs/>
      <w:kern w:val="0"/>
      <w:sz w:val="24"/>
      <w:szCs w:val="24"/>
    </w:rPr>
  </w:style>
  <w:style w:type="paragraph" w:customStyle="1" w:styleId="20-">
    <w:name w:val="20-英文摘要标题"/>
    <w:link w:val="20-0"/>
    <w:autoRedefine/>
    <w:qFormat/>
    <w:pPr>
      <w:spacing w:beforeLines="100" w:before="100" w:afterLines="100" w:after="100" w:line="360" w:lineRule="auto"/>
      <w:jc w:val="center"/>
    </w:pPr>
    <w:rPr>
      <w:rFonts w:eastAsia="黑体" w:cstheme="minorBidi"/>
      <w:b/>
      <w:kern w:val="2"/>
      <w:sz w:val="32"/>
      <w:szCs w:val="21"/>
    </w:rPr>
  </w:style>
  <w:style w:type="character" w:customStyle="1" w:styleId="20-0">
    <w:name w:val="20-英文摘要标题 字符"/>
    <w:basedOn w:val="a0"/>
    <w:link w:val="20-"/>
    <w:autoRedefine/>
    <w:qFormat/>
    <w:rPr>
      <w:rFonts w:ascii="Times New Roman" w:eastAsia="黑体" w:hAnsi="Times New Roman"/>
      <w:b/>
      <w:sz w:val="32"/>
    </w:rPr>
  </w:style>
  <w:style w:type="paragraph" w:customStyle="1" w:styleId="23-">
    <w:name w:val="23-目录标题"/>
    <w:autoRedefine/>
    <w:qFormat/>
    <w:pPr>
      <w:spacing w:beforeLines="150" w:before="468" w:afterLines="100" w:after="312" w:line="300" w:lineRule="auto"/>
      <w:jc w:val="center"/>
    </w:pPr>
    <w:rPr>
      <w:rFonts w:ascii="黑体" w:eastAsia="黑体" w:hAnsi="黑体"/>
      <w:kern w:val="2"/>
      <w:sz w:val="32"/>
    </w:rPr>
  </w:style>
  <w:style w:type="paragraph" w:customStyle="1" w:styleId="03-">
    <w:name w:val="03-二级标题"/>
    <w:link w:val="03-0"/>
    <w:autoRedefine/>
    <w:qFormat/>
    <w:pPr>
      <w:spacing w:beforeLines="50" w:before="50" w:line="360" w:lineRule="auto"/>
      <w:jc w:val="both"/>
      <w:outlineLvl w:val="1"/>
    </w:pPr>
    <w:rPr>
      <w:rFonts w:eastAsia="黑体"/>
      <w:b/>
      <w:bCs/>
      <w:kern w:val="2"/>
      <w:sz w:val="28"/>
      <w:szCs w:val="28"/>
    </w:rPr>
  </w:style>
  <w:style w:type="paragraph" w:customStyle="1" w:styleId="24-">
    <w:name w:val="24-一级目录"/>
    <w:basedOn w:val="TOC1"/>
    <w:link w:val="24-0"/>
    <w:autoRedefine/>
    <w:qFormat/>
    <w:pPr>
      <w:spacing w:line="440" w:lineRule="exact"/>
      <w:jc w:val="left"/>
    </w:pPr>
    <w:rPr>
      <w:rFonts w:ascii="宋体" w:eastAsia="宋体" w:hAnsi="Times New Roman" w:cs="宋体"/>
      <w:kern w:val="44"/>
      <w:sz w:val="24"/>
      <w:szCs w:val="20"/>
    </w:rPr>
  </w:style>
  <w:style w:type="character" w:customStyle="1" w:styleId="TOC10">
    <w:name w:val="TOC 1 字符"/>
    <w:basedOn w:val="a0"/>
    <w:link w:val="TOC1"/>
    <w:autoRedefine/>
    <w:uiPriority w:val="39"/>
    <w:qFormat/>
    <w:rPr>
      <w:rFonts w:asciiTheme="minorHAnsi" w:eastAsiaTheme="minorEastAsia" w:hAnsiTheme="minorHAnsi" w:cstheme="minorBidi"/>
      <w:kern w:val="2"/>
      <w:sz w:val="21"/>
      <w:szCs w:val="21"/>
    </w:rPr>
  </w:style>
  <w:style w:type="character" w:customStyle="1" w:styleId="02-0">
    <w:name w:val="02-一级标题 字符"/>
    <w:basedOn w:val="a0"/>
    <w:link w:val="02-"/>
    <w:autoRedefine/>
    <w:qFormat/>
    <w:rPr>
      <w:rFonts w:ascii="Times New Roman" w:eastAsia="黑体" w:hAnsi="Times New Roman" w:cs="Times New Roman"/>
      <w:b/>
      <w:bCs/>
      <w:kern w:val="44"/>
      <w:sz w:val="32"/>
      <w:szCs w:val="44"/>
    </w:rPr>
  </w:style>
  <w:style w:type="paragraph" w:customStyle="1" w:styleId="04-">
    <w:name w:val="04-三级标题"/>
    <w:basedOn w:val="03-"/>
    <w:link w:val="04-0"/>
    <w:autoRedefine/>
    <w:qFormat/>
    <w:pPr>
      <w:outlineLvl w:val="2"/>
    </w:pPr>
    <w:rPr>
      <w:sz w:val="24"/>
    </w:rPr>
  </w:style>
  <w:style w:type="paragraph" w:customStyle="1" w:styleId="25-">
    <w:name w:val="25-二级目录"/>
    <w:basedOn w:val="TOC2"/>
    <w:link w:val="25-0"/>
    <w:autoRedefine/>
    <w:qFormat/>
    <w:pPr>
      <w:tabs>
        <w:tab w:val="right" w:leader="dot" w:pos="8834"/>
      </w:tabs>
      <w:spacing w:line="440" w:lineRule="exact"/>
      <w:ind w:leftChars="0" w:left="0" w:firstLineChars="200" w:firstLine="200"/>
    </w:pPr>
    <w:rPr>
      <w:rFonts w:ascii="宋体" w:eastAsia="宋体" w:hAnsi="Times New Roman" w:cs="Times New Roman"/>
      <w:bCs/>
      <w:sz w:val="24"/>
      <w:szCs w:val="24"/>
    </w:rPr>
  </w:style>
  <w:style w:type="character" w:customStyle="1" w:styleId="24-0">
    <w:name w:val="24-一级目录 字符"/>
    <w:basedOn w:val="a0"/>
    <w:link w:val="24-"/>
    <w:autoRedefine/>
    <w:qFormat/>
    <w:rPr>
      <w:rFonts w:ascii="宋体" w:eastAsia="宋体" w:hAnsi="Times New Roman" w:cs="宋体"/>
      <w:kern w:val="44"/>
      <w:sz w:val="24"/>
      <w:szCs w:val="20"/>
    </w:rPr>
  </w:style>
  <w:style w:type="paragraph" w:customStyle="1" w:styleId="26-">
    <w:name w:val="26-三级目录"/>
    <w:basedOn w:val="TOC3"/>
    <w:link w:val="26-0"/>
    <w:autoRedefine/>
    <w:qFormat/>
    <w:pPr>
      <w:tabs>
        <w:tab w:val="right" w:leader="dot" w:pos="8834"/>
      </w:tabs>
      <w:adjustRightInd w:val="0"/>
      <w:snapToGrid w:val="0"/>
      <w:spacing w:line="440" w:lineRule="exact"/>
      <w:ind w:leftChars="0" w:left="0" w:firstLineChars="400" w:firstLine="400"/>
    </w:pPr>
    <w:rPr>
      <w:rFonts w:ascii="宋体" w:eastAsia="宋体" w:hAnsi="Times New Roman" w:cs="Times New Roman"/>
      <w:sz w:val="24"/>
      <w:szCs w:val="24"/>
    </w:rPr>
  </w:style>
  <w:style w:type="character" w:customStyle="1" w:styleId="25-0">
    <w:name w:val="25-二级目录 字符"/>
    <w:basedOn w:val="a0"/>
    <w:link w:val="25-"/>
    <w:autoRedefine/>
    <w:qFormat/>
    <w:rPr>
      <w:rFonts w:ascii="宋体" w:eastAsia="宋体" w:hAnsi="Times New Roman" w:cs="Times New Roman"/>
      <w:bCs/>
      <w:sz w:val="24"/>
      <w:szCs w:val="24"/>
    </w:rPr>
  </w:style>
  <w:style w:type="character" w:customStyle="1" w:styleId="26-0">
    <w:name w:val="26-三级目录 字符"/>
    <w:basedOn w:val="a0"/>
    <w:link w:val="26-"/>
    <w:autoRedefine/>
    <w:qFormat/>
    <w:rPr>
      <w:rFonts w:ascii="宋体" w:eastAsia="宋体" w:hAnsi="Times New Roman" w:cs="Times New Roman"/>
      <w:sz w:val="24"/>
      <w:szCs w:val="24"/>
    </w:rPr>
  </w:style>
  <w:style w:type="character" w:customStyle="1" w:styleId="03-0">
    <w:name w:val="03-二级标题 字符"/>
    <w:link w:val="03-"/>
    <w:autoRedefine/>
    <w:qFormat/>
    <w:rPr>
      <w:rFonts w:ascii="Times New Roman" w:eastAsia="黑体" w:hAnsi="Times New Roman" w:cs="Times New Roman"/>
      <w:b/>
      <w:bCs/>
      <w:kern w:val="2"/>
      <w:sz w:val="28"/>
      <w:szCs w:val="28"/>
      <w:lang w:val="en-US" w:eastAsia="zh-CN" w:bidi="ar-SA"/>
    </w:rPr>
  </w:style>
  <w:style w:type="character" w:customStyle="1" w:styleId="04-0">
    <w:name w:val="04-三级标题 字符"/>
    <w:link w:val="04-"/>
    <w:autoRedefine/>
    <w:qFormat/>
    <w:rPr>
      <w:rFonts w:ascii="Times New Roman" w:eastAsia="黑体" w:hAnsi="Times New Roman" w:cs="Times New Roman"/>
      <w:b/>
      <w:bCs/>
      <w:kern w:val="2"/>
      <w:sz w:val="24"/>
      <w:szCs w:val="28"/>
      <w:lang w:val="en-US" w:eastAsia="zh-CN" w:bidi="ar-SA"/>
    </w:rPr>
  </w:style>
  <w:style w:type="paragraph" w:customStyle="1" w:styleId="07-">
    <w:name w:val="07-图题&amp;表题"/>
    <w:link w:val="07-0"/>
    <w:autoRedefine/>
    <w:qFormat/>
    <w:pPr>
      <w:spacing w:line="300" w:lineRule="auto"/>
      <w:jc w:val="center"/>
    </w:pPr>
    <w:rPr>
      <w:color w:val="000000" w:themeColor="text1"/>
      <w:kern w:val="2"/>
      <w:sz w:val="21"/>
      <w:szCs w:val="21"/>
    </w:rPr>
  </w:style>
  <w:style w:type="paragraph" w:customStyle="1" w:styleId="07-1">
    <w:name w:val="07-表格内文字"/>
    <w:basedOn w:val="a"/>
    <w:link w:val="07-2"/>
    <w:autoRedefine/>
    <w:qFormat/>
    <w:pPr>
      <w:tabs>
        <w:tab w:val="left" w:pos="377"/>
      </w:tabs>
      <w:jc w:val="center"/>
    </w:pPr>
    <w:rPr>
      <w:rFonts w:ascii="Times New Roman" w:eastAsia="宋体" w:hAnsi="Times New Roman" w:cs="Times New Roman"/>
      <w:szCs w:val="24"/>
    </w:rPr>
  </w:style>
  <w:style w:type="character" w:customStyle="1" w:styleId="07-0">
    <w:name w:val="07-图题&amp;表题 字符"/>
    <w:basedOn w:val="a0"/>
    <w:link w:val="07-"/>
    <w:autoRedefine/>
    <w:qFormat/>
    <w:rPr>
      <w:rFonts w:ascii="Times New Roman" w:eastAsia="宋体" w:hAnsi="Times New Roman" w:cs="Times New Roman"/>
      <w:color w:val="000000" w:themeColor="text1"/>
      <w:szCs w:val="21"/>
    </w:rPr>
  </w:style>
  <w:style w:type="paragraph" w:customStyle="1" w:styleId="09-">
    <w:name w:val="09-结论&amp;参考文献&amp;附录&amp;致谢标题"/>
    <w:link w:val="09-0"/>
    <w:autoRedefine/>
    <w:qFormat/>
    <w:pPr>
      <w:snapToGrid w:val="0"/>
      <w:spacing w:afterLines="100" w:after="100"/>
      <w:jc w:val="center"/>
      <w:outlineLvl w:val="0"/>
    </w:pPr>
    <w:rPr>
      <w:rFonts w:ascii="黑体" w:eastAsia="黑体"/>
      <w:kern w:val="2"/>
      <w:sz w:val="32"/>
      <w:szCs w:val="32"/>
    </w:rPr>
  </w:style>
  <w:style w:type="character" w:customStyle="1" w:styleId="07-2">
    <w:name w:val="07-表格内文字 字符"/>
    <w:basedOn w:val="a0"/>
    <w:link w:val="07-1"/>
    <w:autoRedefine/>
    <w:qFormat/>
    <w:rPr>
      <w:rFonts w:ascii="Times New Roman" w:eastAsia="宋体" w:hAnsi="Times New Roman" w:cs="Times New Roman"/>
      <w:szCs w:val="24"/>
    </w:rPr>
  </w:style>
  <w:style w:type="character" w:customStyle="1" w:styleId="09-0">
    <w:name w:val="09-结论&amp;参考文献&amp;附录&amp;致谢标题 字符"/>
    <w:basedOn w:val="a0"/>
    <w:link w:val="09-"/>
    <w:autoRedefine/>
    <w:qFormat/>
    <w:rPr>
      <w:rFonts w:ascii="黑体" w:eastAsia="黑体" w:hAnsi="Times New Roman" w:cs="Times New Roman"/>
      <w:sz w:val="32"/>
      <w:szCs w:val="32"/>
    </w:rPr>
  </w:style>
  <w:style w:type="paragraph" w:customStyle="1" w:styleId="27-">
    <w:name w:val="27-参考文献正文"/>
    <w:link w:val="27-0"/>
    <w:autoRedefine/>
    <w:qFormat/>
    <w:pPr>
      <w:autoSpaceDE w:val="0"/>
      <w:autoSpaceDN w:val="0"/>
      <w:adjustRightInd w:val="0"/>
      <w:jc w:val="both"/>
    </w:pPr>
    <w:rPr>
      <w:sz w:val="21"/>
      <w:szCs w:val="21"/>
    </w:rPr>
  </w:style>
  <w:style w:type="character" w:customStyle="1" w:styleId="27-0">
    <w:name w:val="27-参考文献正文 字符"/>
    <w:basedOn w:val="a0"/>
    <w:link w:val="27-"/>
    <w:autoRedefine/>
    <w:qFormat/>
    <w:rPr>
      <w:rFonts w:ascii="Times New Roman" w:eastAsia="宋体" w:hAnsi="Times New Roman" w:cs="Times New Roman"/>
      <w:kern w:val="0"/>
    </w:rPr>
  </w:style>
  <w:style w:type="paragraph" w:customStyle="1" w:styleId="06-">
    <w:name w:val="06-页脚"/>
    <w:basedOn w:val="a8"/>
    <w:link w:val="06-0"/>
    <w:autoRedefine/>
    <w:qFormat/>
    <w:pPr>
      <w:jc w:val="center"/>
    </w:pPr>
    <w:rPr>
      <w:rFonts w:ascii="宋体" w:hAnsi="宋体"/>
      <w:sz w:val="21"/>
      <w:szCs w:val="21"/>
    </w:rPr>
  </w:style>
  <w:style w:type="paragraph" w:customStyle="1" w:styleId="28-">
    <w:name w:val="28-空行"/>
    <w:link w:val="28-0"/>
    <w:autoRedefine/>
    <w:qFormat/>
    <w:rPr>
      <w:rFonts w:cstheme="minorBidi"/>
      <w:kern w:val="2"/>
      <w:sz w:val="21"/>
      <w:szCs w:val="21"/>
    </w:rPr>
  </w:style>
  <w:style w:type="character" w:customStyle="1" w:styleId="06-0">
    <w:name w:val="06-页脚 字符"/>
    <w:basedOn w:val="a9"/>
    <w:link w:val="06-"/>
    <w:autoRedefine/>
    <w:qFormat/>
    <w:rPr>
      <w:rFonts w:ascii="宋体" w:eastAsia="宋体" w:hAnsi="宋体" w:cs="Times New Roman"/>
      <w:sz w:val="18"/>
      <w:szCs w:val="18"/>
    </w:rPr>
  </w:style>
  <w:style w:type="character" w:customStyle="1" w:styleId="28-0">
    <w:name w:val="28-空行 字符"/>
    <w:basedOn w:val="a0"/>
    <w:link w:val="28-"/>
    <w:autoRedefine/>
    <w:qFormat/>
    <w:rPr>
      <w:rFonts w:ascii="Times New Roman" w:eastAsia="宋体" w:hAnsi="Times New Roman"/>
    </w:rPr>
  </w:style>
  <w:style w:type="paragraph" w:customStyle="1" w:styleId="08-">
    <w:name w:val="08-公式"/>
    <w:next w:val="01-"/>
    <w:autoRedefine/>
    <w:qFormat/>
    <w:pPr>
      <w:tabs>
        <w:tab w:val="center" w:pos="3990"/>
        <w:tab w:val="right" w:pos="7980"/>
      </w:tabs>
      <w:textAlignment w:val="center"/>
    </w:pPr>
    <w:rPr>
      <w:rFonts w:cstheme="minorBidi"/>
      <w:bCs/>
      <w:kern w:val="2"/>
      <w:sz w:val="21"/>
      <w:szCs w:val="21"/>
    </w:rPr>
  </w:style>
  <w:style w:type="paragraph" w:customStyle="1" w:styleId="WPSOffice1">
    <w:name w:val="WPSOffice手动目录 1"/>
    <w:autoRedefine/>
    <w:qFormat/>
  </w:style>
  <w:style w:type="paragraph" w:customStyle="1" w:styleId="WPSOffice2">
    <w:name w:val="WPSOffice手动目录 2"/>
    <w:autoRedefine/>
    <w:qFormat/>
    <w:pPr>
      <w:ind w:leftChars="200" w:left="200"/>
    </w:pPr>
  </w:style>
  <w:style w:type="paragraph" w:customStyle="1" w:styleId="11">
    <w:name w:val="书目1"/>
    <w:basedOn w:val="a"/>
    <w:autoRedefine/>
    <w:qFormat/>
    <w:pPr>
      <w:tabs>
        <w:tab w:val="left" w:pos="384"/>
      </w:tabs>
      <w:ind w:left="384" w:hanging="384"/>
    </w:pPr>
  </w:style>
  <w:style w:type="character" w:customStyle="1" w:styleId="12">
    <w:name w:val="未处理的提及1"/>
    <w:basedOn w:val="a0"/>
    <w:autoRedefine/>
    <w:uiPriority w:val="99"/>
    <w:semiHidden/>
    <w:unhideWhenUsed/>
    <w:qFormat/>
    <w:rPr>
      <w:color w:val="605E5C"/>
      <w:shd w:val="clear" w:color="auto" w:fill="E1DFDD"/>
    </w:rPr>
  </w:style>
  <w:style w:type="character" w:customStyle="1" w:styleId="a7">
    <w:name w:val="批注框文本 字符"/>
    <w:basedOn w:val="a0"/>
    <w:link w:val="a6"/>
    <w:autoRedefine/>
    <w:uiPriority w:val="99"/>
    <w:semiHidden/>
    <w:qFormat/>
    <w:rPr>
      <w:rFonts w:asciiTheme="minorHAnsi" w:eastAsiaTheme="minorEastAsia" w:hAnsiTheme="minorHAnsi" w:cstheme="minorBidi"/>
      <w:kern w:val="2"/>
      <w:sz w:val="18"/>
      <w:szCs w:val="18"/>
    </w:rPr>
  </w:style>
  <w:style w:type="character" w:customStyle="1" w:styleId="a5">
    <w:name w:val="批注文字 字符"/>
    <w:basedOn w:val="a0"/>
    <w:link w:val="a4"/>
    <w:autoRedefine/>
    <w:uiPriority w:val="99"/>
    <w:semiHidden/>
    <w:qFormat/>
    <w:rPr>
      <w:rFonts w:asciiTheme="minorHAnsi" w:eastAsiaTheme="minorEastAsia" w:hAnsiTheme="minorHAnsi" w:cstheme="minorBidi"/>
      <w:kern w:val="2"/>
      <w:sz w:val="21"/>
      <w:szCs w:val="21"/>
    </w:rPr>
  </w:style>
  <w:style w:type="character" w:customStyle="1" w:styleId="af">
    <w:name w:val="批注主题 字符"/>
    <w:basedOn w:val="a5"/>
    <w:link w:val="ae"/>
    <w:autoRedefine/>
    <w:uiPriority w:val="99"/>
    <w:semiHidden/>
    <w:qFormat/>
    <w:rPr>
      <w:rFonts w:asciiTheme="minorHAnsi" w:eastAsiaTheme="minorEastAsia" w:hAnsiTheme="minorHAnsi" w:cstheme="minorBidi"/>
      <w:b/>
      <w:bCs/>
      <w:kern w:val="2"/>
      <w:sz w:val="21"/>
      <w:szCs w:val="21"/>
    </w:rPr>
  </w:style>
  <w:style w:type="paragraph" w:customStyle="1" w:styleId="13">
    <w:name w:val="修订1"/>
    <w:autoRedefine/>
    <w:hidden/>
    <w:uiPriority w:val="99"/>
    <w:unhideWhenUsed/>
    <w:qFormat/>
    <w:rPr>
      <w:rFonts w:asciiTheme="minorHAnsi" w:eastAsiaTheme="minorEastAsia" w:hAnsiTheme="minorHAnsi" w:cstheme="minorBidi"/>
      <w:kern w:val="2"/>
      <w:sz w:val="21"/>
      <w:szCs w:val="21"/>
    </w:rPr>
  </w:style>
  <w:style w:type="character" w:customStyle="1" w:styleId="2">
    <w:name w:val="未处理的提及2"/>
    <w:basedOn w:val="a0"/>
    <w:autoRedefine/>
    <w:uiPriority w:val="99"/>
    <w:semiHidden/>
    <w:unhideWhenUsed/>
    <w:qFormat/>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26" Type="http://schemas.openxmlformats.org/officeDocument/2006/relationships/image" Target="media/image12.emf"/><Relationship Id="rId21" Type="http://schemas.openxmlformats.org/officeDocument/2006/relationships/image" Target="media/image7.png"/><Relationship Id="rId34" Type="http://schemas.openxmlformats.org/officeDocument/2006/relationships/package" Target="embeddings/Microsoft_Visio_Drawing5.vsdx"/><Relationship Id="rId42" Type="http://schemas.openxmlformats.org/officeDocument/2006/relationships/image" Target="media/image23.png"/><Relationship Id="rId47" Type="http://schemas.openxmlformats.org/officeDocument/2006/relationships/package" Target="embeddings/Microsoft_Visio_Drawing9.vsdx"/><Relationship Id="rId50" Type="http://schemas.openxmlformats.org/officeDocument/2006/relationships/image" Target="media/image29.png"/><Relationship Id="rId55" Type="http://schemas.openxmlformats.org/officeDocument/2006/relationships/image" Target="media/image34.png"/><Relationship Id="rId63" Type="http://schemas.openxmlformats.org/officeDocument/2006/relationships/image" Target="media/image42.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package" Target="embeddings/Microsoft_Visio_Drawing1.vsdx"/><Relationship Id="rId29" Type="http://schemas.openxmlformats.org/officeDocument/2006/relationships/package" Target="embeddings/Microsoft_Visio_Drawing4.vsdx"/><Relationship Id="rId11" Type="http://schemas.openxmlformats.org/officeDocument/2006/relationships/header" Target="header2.xml"/><Relationship Id="rId24" Type="http://schemas.openxmlformats.org/officeDocument/2006/relationships/image" Target="media/image10.png"/><Relationship Id="rId32" Type="http://schemas.openxmlformats.org/officeDocument/2006/relationships/image" Target="media/image16.png"/><Relationship Id="rId37" Type="http://schemas.openxmlformats.org/officeDocument/2006/relationships/image" Target="media/image20.png"/><Relationship Id="rId40" Type="http://schemas.openxmlformats.org/officeDocument/2006/relationships/image" Target="media/image22.emf"/><Relationship Id="rId45" Type="http://schemas.openxmlformats.org/officeDocument/2006/relationships/image" Target="media/image25.png"/><Relationship Id="rId53" Type="http://schemas.openxmlformats.org/officeDocument/2006/relationships/image" Target="media/image32.png"/><Relationship Id="rId58" Type="http://schemas.openxmlformats.org/officeDocument/2006/relationships/image" Target="media/image37.png"/><Relationship Id="rId66" Type="http://schemas.microsoft.com/office/2011/relationships/people" Target="people.xml"/><Relationship Id="rId5" Type="http://schemas.openxmlformats.org/officeDocument/2006/relationships/webSettings" Target="webSettings.xml"/><Relationship Id="rId61" Type="http://schemas.openxmlformats.org/officeDocument/2006/relationships/image" Target="media/image40.png"/><Relationship Id="rId19" Type="http://schemas.openxmlformats.org/officeDocument/2006/relationships/image" Target="media/image5.png"/><Relationship Id="rId14" Type="http://schemas.openxmlformats.org/officeDocument/2006/relationships/package" Target="embeddings/Microsoft_Visio_Drawing.vsdx"/><Relationship Id="rId22" Type="http://schemas.openxmlformats.org/officeDocument/2006/relationships/image" Target="media/image8.png"/><Relationship Id="rId27" Type="http://schemas.openxmlformats.org/officeDocument/2006/relationships/package" Target="embeddings/Microsoft_Visio_Drawing3.vsdx"/><Relationship Id="rId30" Type="http://schemas.openxmlformats.org/officeDocument/2006/relationships/image" Target="media/image14.png"/><Relationship Id="rId35" Type="http://schemas.openxmlformats.org/officeDocument/2006/relationships/image" Target="media/image18.png"/><Relationship Id="rId43" Type="http://schemas.openxmlformats.org/officeDocument/2006/relationships/image" Target="media/image24.emf"/><Relationship Id="rId48" Type="http://schemas.openxmlformats.org/officeDocument/2006/relationships/image" Target="media/image27.png"/><Relationship Id="rId56" Type="http://schemas.openxmlformats.org/officeDocument/2006/relationships/image" Target="media/image35.png"/><Relationship Id="rId64" Type="http://schemas.openxmlformats.org/officeDocument/2006/relationships/image" Target="media/image43.png"/><Relationship Id="rId8" Type="http://schemas.openxmlformats.org/officeDocument/2006/relationships/image" Target="media/image1.png"/><Relationship Id="rId51" Type="http://schemas.openxmlformats.org/officeDocument/2006/relationships/image" Target="media/image30.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emf"/><Relationship Id="rId25" Type="http://schemas.openxmlformats.org/officeDocument/2006/relationships/image" Target="media/image11.png"/><Relationship Id="rId33" Type="http://schemas.openxmlformats.org/officeDocument/2006/relationships/image" Target="media/image17.emf"/><Relationship Id="rId38" Type="http://schemas.openxmlformats.org/officeDocument/2006/relationships/image" Target="media/image21.emf"/><Relationship Id="rId46" Type="http://schemas.openxmlformats.org/officeDocument/2006/relationships/image" Target="media/image26.emf"/><Relationship Id="rId59" Type="http://schemas.openxmlformats.org/officeDocument/2006/relationships/image" Target="media/image38.png"/><Relationship Id="rId67" Type="http://schemas.openxmlformats.org/officeDocument/2006/relationships/theme" Target="theme/theme1.xml"/><Relationship Id="rId20" Type="http://schemas.openxmlformats.org/officeDocument/2006/relationships/image" Target="media/image6.png"/><Relationship Id="rId41" Type="http://schemas.openxmlformats.org/officeDocument/2006/relationships/package" Target="embeddings/Microsoft_Visio_Drawing7.vsdx"/><Relationship Id="rId54" Type="http://schemas.openxmlformats.org/officeDocument/2006/relationships/image" Target="media/image33.png"/><Relationship Id="rId62" Type="http://schemas.openxmlformats.org/officeDocument/2006/relationships/image" Target="media/image4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emf"/><Relationship Id="rId23" Type="http://schemas.openxmlformats.org/officeDocument/2006/relationships/image" Target="media/image9.png"/><Relationship Id="rId28" Type="http://schemas.openxmlformats.org/officeDocument/2006/relationships/image" Target="media/image13.emf"/><Relationship Id="rId36" Type="http://schemas.openxmlformats.org/officeDocument/2006/relationships/image" Target="media/image19.png"/><Relationship Id="rId49" Type="http://schemas.openxmlformats.org/officeDocument/2006/relationships/image" Target="media/image28.png"/><Relationship Id="rId57" Type="http://schemas.openxmlformats.org/officeDocument/2006/relationships/image" Target="media/image36.png"/><Relationship Id="rId10" Type="http://schemas.openxmlformats.org/officeDocument/2006/relationships/footer" Target="footer1.xml"/><Relationship Id="rId31" Type="http://schemas.openxmlformats.org/officeDocument/2006/relationships/image" Target="media/image15.png"/><Relationship Id="rId44" Type="http://schemas.openxmlformats.org/officeDocument/2006/relationships/package" Target="embeddings/Microsoft_Visio_Drawing8.vsdx"/><Relationship Id="rId52" Type="http://schemas.openxmlformats.org/officeDocument/2006/relationships/image" Target="media/image31.png"/><Relationship Id="rId60" Type="http://schemas.openxmlformats.org/officeDocument/2006/relationships/image" Target="media/image39.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2.emf"/><Relationship Id="rId18" Type="http://schemas.openxmlformats.org/officeDocument/2006/relationships/package" Target="embeddings/Microsoft_Visio_Drawing2.vsdx"/><Relationship Id="rId39" Type="http://schemas.openxmlformats.org/officeDocument/2006/relationships/package" Target="embeddings/Microsoft_Visio_Drawing6.vsdx"/></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1DB4BE1-1EC2-4157-8CFB-F092DD027E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TotalTime>
  <Pages>54</Pages>
  <Words>16174</Words>
  <Characters>23130</Characters>
  <Application>Microsoft Office Word</Application>
  <DocSecurity>0</DocSecurity>
  <Lines>925</Lines>
  <Paragraphs>644</Paragraphs>
  <ScaleCrop>false</ScaleCrop>
  <Company/>
  <LinksUpToDate>false</LinksUpToDate>
  <CharactersWithSpaces>38660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myself</dc:creator>
  <cp:lastModifiedBy>xuan czx</cp:lastModifiedBy>
  <cp:revision>61</cp:revision>
  <cp:lastPrinted>2024-05-18T06:54:00Z</cp:lastPrinted>
  <dcterms:created xsi:type="dcterms:W3CDTF">2023-03-07T07:57:00Z</dcterms:created>
  <dcterms:modified xsi:type="dcterms:W3CDTF">2024-05-18T06:54:00Z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2052-12.1.0.16729</vt:lpwstr>
  </property>
  <property fmtid="{D5CDD505-2E9C-101B-9397-08002B2CF9AE}" pid="3" name="ICV">
    <vt:lpwstr>5BBDC74FDA4C42BDA8C8198D0088039D_13</vt:lpwstr>
  </property>
  <property fmtid="{D5CDD505-2E9C-101B-9397-08002B2CF9AE}" pid="4" name="ZOTERO_PREF_1">
    <vt:lpwstr>&lt;data data-version="3" zotero-version="6.0.36"&gt;&lt;session id="hJh3oYeq"/&gt;&lt;style id="http://www.zotero.org/styles/chinese-gb7714-1987-numeric" hasBibliography="1" bibliographyStyleHasBeenSet="0"/&gt;&lt;prefs&gt;&lt;pref name="fieldType" value="Field"/&gt;&lt;pref name="autom</vt:lpwstr>
  </property>
  <property fmtid="{D5CDD505-2E9C-101B-9397-08002B2CF9AE}" pid="5" name="ZOTERO_PREF_2">
    <vt:lpwstr>aticJournalAbbreviations" value="true"/&gt;&lt;/prefs&gt;&lt;/data&gt;</vt:lpwstr>
  </property>
</Properties>
</file>